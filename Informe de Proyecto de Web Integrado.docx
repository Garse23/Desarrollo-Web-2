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AD1579" w:rsidRDefault="00024FCC" w14:paraId="7E9A48E7" w14:textId="77777777">
      <w:pPr>
        <w:pStyle w:val="BodyText"/>
        <w:ind w:left="1914"/>
        <w:rPr>
          <w:sz w:val="20"/>
        </w:rPr>
      </w:pPr>
      <w:r>
        <w:rPr>
          <w:noProof/>
          <w:sz w:val="20"/>
        </w:rPr>
        <w:drawing>
          <wp:inline distT="0" distB="0" distL="0" distR="0" wp14:anchorId="315CEEF6" wp14:editId="5548189A">
            <wp:extent cx="3525123" cy="782288"/>
            <wp:effectExtent l="0" t="0" r="0" b="0"/>
            <wp:docPr id="1" name="Image 1" descr="Imagen que contiene dibujo, reloj, señal  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Imagen que contiene dibujo, reloj, señal  Descripción generada automáticamente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123" cy="7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79" w:rsidRDefault="00AD1579" w14:paraId="7FEBBC73" w14:textId="77777777">
      <w:pPr>
        <w:pStyle w:val="BodyText"/>
        <w:rPr>
          <w:sz w:val="20"/>
        </w:rPr>
      </w:pPr>
    </w:p>
    <w:p w:rsidR="00AD1579" w:rsidRDefault="00AD1579" w14:paraId="11A995C5" w14:textId="77777777">
      <w:pPr>
        <w:pStyle w:val="BodyText"/>
        <w:rPr>
          <w:sz w:val="20"/>
        </w:rPr>
      </w:pPr>
    </w:p>
    <w:p w:rsidR="00AD1579" w:rsidRDefault="00024FCC" w14:paraId="31E36223" w14:textId="77777777">
      <w:pPr>
        <w:pStyle w:val="BodyText"/>
        <w:spacing w:before="188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1" behindDoc="1" locked="0" layoutInCell="1" allowOverlap="1" wp14:anchorId="49E49F7D" wp14:editId="62C76C8E">
                <wp:simplePos x="0" y="0"/>
                <wp:positionH relativeFrom="page">
                  <wp:posOffset>2160016</wp:posOffset>
                </wp:positionH>
                <wp:positionV relativeFrom="paragraph">
                  <wp:posOffset>281268</wp:posOffset>
                </wp:positionV>
                <wp:extent cx="3257550" cy="426084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7550" cy="426084"/>
                          <a:chOff x="0" y="0"/>
                          <a:chExt cx="3257550" cy="426084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4" y="78789"/>
                            <a:ext cx="3239792" cy="346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box 4"/>
                        <wps:cNvSpPr txBox="1"/>
                        <wps:spPr>
                          <a:xfrm>
                            <a:off x="0" y="0"/>
                            <a:ext cx="3257550" cy="42608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AD1579" w:rsidRDefault="00024FCC" w14:paraId="69B6A05A" w14:textId="77777777">
                              <w:pPr>
                                <w:spacing w:before="23"/>
                                <w:rPr>
                                  <w:rFonts w:ascii="Arial MT" w:hAnsi="Arial MT"/>
                                  <w:sz w:val="52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sz w:val="52"/>
                                </w:rPr>
                                <w:t>Facultad</w:t>
                              </w:r>
                              <w:r>
                                <w:rPr>
                                  <w:rFonts w:ascii="Arial MT" w:hAnsi="Arial MT"/>
                                  <w:spacing w:val="-2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52"/>
                                </w:rPr>
                                <w:t>de</w:t>
                              </w:r>
                              <w:r>
                                <w:rPr>
                                  <w:rFonts w:ascii="Arial MT" w:hAnsi="Arial MT"/>
                                  <w:spacing w:val="-2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2"/>
                                  <w:sz w:val="52"/>
                                </w:rPr>
                                <w:t>Ingeniería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44641C6B">
              <v:group id="Group 2" style="position:absolute;margin-left:170.1pt;margin-top:22.15pt;width:256.5pt;height:33.55pt;z-index:-251658239;mso-wrap-distance-left:0;mso-wrap-distance-right:0;mso-position-horizontal-relative:page" coordsize="32575,4260" o:spid="_x0000_s1026" w14:anchorId="49E49F7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 3" style="position:absolute;left:175;top:787;width:32398;height:3468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">
                  <v:imagedata o:title="" r:id="rId11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style="position:absolute;width:32575;height:4260;visibility:visible;mso-wrap-style:square;v-text-anchor:top" o:spid="_x0000_s102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>
                  <v:textbox inset="0,0,0,0">
                    <w:txbxContent>
                      <w:p w:rsidR="00AD1579" w:rsidRDefault="00024FCC" w14:paraId="12ECCC93" w14:textId="77777777">
                        <w:pPr>
                          <w:spacing w:before="23"/>
                          <w:rPr>
                            <w:rFonts w:ascii="Arial MT" w:hAnsi="Arial MT"/>
                            <w:sz w:val="52"/>
                          </w:rPr>
                        </w:pPr>
                        <w:r>
                          <w:rPr>
                            <w:rFonts w:ascii="Arial MT" w:hAnsi="Arial MT"/>
                            <w:sz w:val="52"/>
                          </w:rPr>
                          <w:t>Facultad</w:t>
                        </w:r>
                        <w:r>
                          <w:rPr>
                            <w:rFonts w:ascii="Arial MT" w:hAnsi="Arial MT"/>
                            <w:spacing w:val="-2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52"/>
                          </w:rPr>
                          <w:t>de</w:t>
                        </w:r>
                        <w:r>
                          <w:rPr>
                            <w:rFonts w:ascii="Arial MT" w:hAnsi="Arial MT"/>
                            <w:spacing w:val="-2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2"/>
                            <w:sz w:val="52"/>
                          </w:rPr>
                          <w:t>Ingeniería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D1579" w:rsidRDefault="00AD1579" w14:paraId="7B389BB3" w14:textId="77777777">
      <w:pPr>
        <w:pStyle w:val="BodyText"/>
        <w:rPr>
          <w:sz w:val="20"/>
        </w:rPr>
      </w:pPr>
    </w:p>
    <w:p w:rsidR="00AD1579" w:rsidRDefault="00024FCC" w14:paraId="45BA0AB4" w14:textId="77777777">
      <w:pPr>
        <w:pStyle w:val="BodyText"/>
        <w:spacing w:before="6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2" behindDoc="1" locked="0" layoutInCell="1" allowOverlap="1" wp14:anchorId="179C5DE1" wp14:editId="64CA2F7E">
                <wp:simplePos x="0" y="0"/>
                <wp:positionH relativeFrom="page">
                  <wp:posOffset>1212612</wp:posOffset>
                </wp:positionH>
                <wp:positionV relativeFrom="paragraph">
                  <wp:posOffset>201951</wp:posOffset>
                </wp:positionV>
                <wp:extent cx="5153660" cy="29718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3660" cy="297180"/>
                          <a:chOff x="0" y="0"/>
                          <a:chExt cx="5153660" cy="297180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652"/>
                            <a:ext cx="5153539" cy="245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box 7"/>
                        <wps:cNvSpPr txBox="1"/>
                        <wps:spPr>
                          <a:xfrm>
                            <a:off x="0" y="0"/>
                            <a:ext cx="5153660" cy="2971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AD1579" w:rsidRDefault="00024FCC" w14:paraId="143EB1CF" w14:textId="77777777">
                              <w:pPr>
                                <w:spacing w:before="16"/>
                                <w:ind w:left="-4"/>
                                <w:rPr>
                                  <w:rFonts w:ascii="Arial" w:hAns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sz w:val="36"/>
                                </w:rPr>
                                <w:t>Carrera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36"/>
                                </w:rPr>
                                <w:t>Profesional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36"/>
                                </w:rPr>
                                <w:t>Ingeniería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36"/>
                                </w:rPr>
                                <w:t>Sistemas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0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5B78E656">
              <v:group id="Group 5" style="position:absolute;margin-left:95.5pt;margin-top:15.9pt;width:405.8pt;height:23.4pt;z-index:-251658238;mso-wrap-distance-left:0;mso-wrap-distance-right:0;mso-position-horizontal-relative:page" coordsize="51536,2971" o:spid="_x0000_s1029" w14:anchorId="179C5DE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">
                <v:shape id="Image 6" style="position:absolute;top:516;width:51535;height:2451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">
                  <v:imagedata o:title="" r:id="rId13"/>
                </v:shape>
                <v:shape id="Textbox 7" style="position:absolute;width:51536;height:2971;visibility:visible;mso-wrap-style:square;v-text-anchor:top" o:spid="_x0000_s103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>
                  <v:textbox inset="0,0,0,0">
                    <w:txbxContent>
                      <w:p w:rsidR="00AD1579" w:rsidRDefault="00024FCC" w14:paraId="42C26479" w14:textId="77777777">
                        <w:pPr>
                          <w:spacing w:before="16"/>
                          <w:ind w:left="-4"/>
                          <w:rPr>
                            <w:rFonts w:ascii="Arial" w:hAnsi="Arial"/>
                            <w:b/>
                            <w:sz w:val="36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36"/>
                          </w:rPr>
                          <w:t>Carrera</w:t>
                        </w:r>
                        <w:r>
                          <w:rPr>
                            <w:rFonts w:ascii="Arial" w:hAnsi="Arial"/>
                            <w:b/>
                            <w:spacing w:val="-2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6"/>
                          </w:rPr>
                          <w:t>Profesional</w:t>
                        </w:r>
                        <w:r>
                          <w:rPr>
                            <w:rFonts w:ascii="Arial" w:hAnsi="Arial"/>
                            <w:b/>
                            <w:spacing w:val="-2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6"/>
                          </w:rPr>
                          <w:t>de</w:t>
                        </w:r>
                        <w:r>
                          <w:rPr>
                            <w:rFonts w:ascii="Arial" w:hAnsi="Arial"/>
                            <w:b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6"/>
                          </w:rPr>
                          <w:t>Ingeniería</w:t>
                        </w:r>
                        <w:r>
                          <w:rPr>
                            <w:rFonts w:ascii="Arial" w:hAnsi="Arial"/>
                            <w:b/>
                            <w:spacing w:val="-2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6"/>
                          </w:rPr>
                          <w:t>de</w:t>
                        </w:r>
                        <w:r>
                          <w:rPr>
                            <w:rFonts w:ascii="Arial" w:hAnsi="Arial"/>
                            <w:b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6"/>
                          </w:rPr>
                          <w:t>Sistemas</w:t>
                        </w:r>
                        <w:r>
                          <w:rPr>
                            <w:rFonts w:ascii="Arial" w:hAnsi="Arial"/>
                            <w:b/>
                            <w:spacing w:val="-2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10"/>
                            <w:sz w:val="36"/>
                          </w:rPr>
                          <w:t>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8243" behindDoc="1" locked="0" layoutInCell="1" allowOverlap="1" wp14:anchorId="3B8CDBCD" wp14:editId="25D917F3">
                <wp:simplePos x="0" y="0"/>
                <wp:positionH relativeFrom="page">
                  <wp:posOffset>3174157</wp:posOffset>
                </wp:positionH>
                <wp:positionV relativeFrom="paragraph">
                  <wp:posOffset>674714</wp:posOffset>
                </wp:positionV>
                <wp:extent cx="1236980" cy="277495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6980" cy="277495"/>
                          <a:chOff x="0" y="0"/>
                          <a:chExt cx="1236980" cy="277495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964"/>
                            <a:ext cx="1236493" cy="199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box 10"/>
                        <wps:cNvSpPr txBox="1"/>
                        <wps:spPr>
                          <a:xfrm>
                            <a:off x="0" y="0"/>
                            <a:ext cx="1236980" cy="2774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AD1579" w:rsidRDefault="00024FCC" w14:paraId="386EBF48" w14:textId="77777777">
                              <w:pPr>
                                <w:spacing w:before="16"/>
                                <w:ind w:left="-17"/>
                                <w:rPr>
                                  <w:rFonts w:ascii="Arial" w:hAns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spacing w:val="-2"/>
                                  <w:sz w:val="36"/>
                                </w:rPr>
                                <w:t>Informática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6DC44D38">
              <v:group id="Group 8" style="position:absolute;margin-left:249.95pt;margin-top:53.15pt;width:97.4pt;height:21.85pt;z-index:-251658237;mso-wrap-distance-left:0;mso-wrap-distance-right:0;mso-position-horizontal-relative:page" coordsize="12369,2774" o:spid="_x0000_s1032" w14:anchorId="3B8CDBC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">
                <v:shape id="Image 9" style="position:absolute;top:519;width:12364;height:1998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">
                  <v:imagedata o:title="" r:id="rId15"/>
                </v:shape>
                <v:shape id="Textbox 10" style="position:absolute;width:12369;height:2774;visibility:visible;mso-wrap-style:square;v-text-anchor:top" o:spid="_x0000_s1034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>
                  <v:textbox inset="0,0,0,0">
                    <w:txbxContent>
                      <w:p w:rsidR="00AD1579" w:rsidRDefault="00024FCC" w14:paraId="12E2C8C1" w14:textId="77777777">
                        <w:pPr>
                          <w:spacing w:before="16"/>
                          <w:ind w:left="-17"/>
                          <w:rPr>
                            <w:rFonts w:ascii="Arial" w:hAnsi="Arial"/>
                            <w:b/>
                            <w:sz w:val="36"/>
                          </w:rPr>
                        </w:pPr>
                        <w:r>
                          <w:rPr>
                            <w:rFonts w:ascii="Arial" w:hAnsi="Arial"/>
                            <w:b/>
                            <w:spacing w:val="-2"/>
                            <w:sz w:val="36"/>
                          </w:rPr>
                          <w:t>Informática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8244" behindDoc="1" locked="0" layoutInCell="1" allowOverlap="1" wp14:anchorId="14787BE7" wp14:editId="6D36105A">
                <wp:simplePos x="0" y="0"/>
                <wp:positionH relativeFrom="page">
                  <wp:posOffset>3120239</wp:posOffset>
                </wp:positionH>
                <wp:positionV relativeFrom="paragraph">
                  <wp:posOffset>1247239</wp:posOffset>
                </wp:positionV>
                <wp:extent cx="1332865" cy="329565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2865" cy="329565"/>
                          <a:chOff x="0" y="0"/>
                          <a:chExt cx="1332865" cy="329565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287"/>
                            <a:ext cx="1332776" cy="269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box 13"/>
                        <wps:cNvSpPr txBox="1"/>
                        <wps:spPr>
                          <a:xfrm>
                            <a:off x="0" y="0"/>
                            <a:ext cx="1332865" cy="329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AD1579" w:rsidRDefault="00024FCC" w14:paraId="077C5B9D" w14:textId="77777777">
                              <w:pPr>
                                <w:spacing w:before="17"/>
                                <w:ind w:left="8"/>
                                <w:rPr>
                                  <w:rFonts w:ascii="Arial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40"/>
                                </w:rPr>
                                <w:t>Asignatura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1721139C">
              <v:group id="Group 11" style="position:absolute;margin-left:245.7pt;margin-top:98.2pt;width:104.95pt;height:25.95pt;z-index:-251658236;mso-wrap-distance-left:0;mso-wrap-distance-right:0;mso-position-horizontal-relative:page" coordsize="13328,3295" o:spid="_x0000_s1035" w14:anchorId="14787BE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">
                <v:shape id="Image 12" style="position:absolute;top:602;width:13327;height:2691;visibility:visible;mso-wrap-style:squar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">
                  <v:imagedata o:title="" r:id="rId17"/>
                </v:shape>
                <v:shape id="Textbox 13" style="position:absolute;width:13328;height:3295;visibility:visible;mso-wrap-style:square;v-text-anchor:top" o:spid="_x0000_s1037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>
                  <v:textbox inset="0,0,0,0">
                    <w:txbxContent>
                      <w:p w:rsidR="00AD1579" w:rsidRDefault="00024FCC" w14:paraId="086FDAA6" w14:textId="77777777">
                        <w:pPr>
                          <w:spacing w:before="17"/>
                          <w:ind w:left="8"/>
                          <w:rPr>
                            <w:rFonts w:ascii="Arial"/>
                            <w:b/>
                            <w:sz w:val="40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40"/>
                          </w:rPr>
                          <w:t>Asignatura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8245" behindDoc="1" locked="0" layoutInCell="1" allowOverlap="1" wp14:anchorId="4E1E38D1" wp14:editId="787687F5">
                <wp:simplePos x="0" y="0"/>
                <wp:positionH relativeFrom="page">
                  <wp:posOffset>2405921</wp:posOffset>
                </wp:positionH>
                <wp:positionV relativeFrom="paragraph">
                  <wp:posOffset>1872509</wp:posOffset>
                </wp:positionV>
                <wp:extent cx="2780665" cy="296545"/>
                <wp:effectExtent l="0" t="0" r="0" b="0"/>
                <wp:wrapTopAndBottom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0665" cy="296545"/>
                          <a:chOff x="0" y="0"/>
                          <a:chExt cx="2780665" cy="296545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684"/>
                            <a:ext cx="2780623" cy="240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box 16"/>
                        <wps:cNvSpPr txBox="1"/>
                        <wps:spPr>
                          <a:xfrm>
                            <a:off x="0" y="0"/>
                            <a:ext cx="2780665" cy="296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AD1579" w:rsidRDefault="00024FCC" w14:paraId="6EF9BE44" w14:textId="77777777">
                              <w:pPr>
                                <w:spacing w:before="16"/>
                                <w:ind w:left="-18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Desarrollo</w:t>
                              </w:r>
                              <w:r>
                                <w:rPr>
                                  <w:rFonts w:ascii="Arial"/>
                                  <w:b/>
                                  <w:spacing w:val="-1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Web</w:t>
                              </w:r>
                              <w:r>
                                <w:rPr>
                                  <w:rFonts w:ascii="Arial"/>
                                  <w:b/>
                                  <w:spacing w:val="-1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>Integrado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62970F25">
              <v:group id="Group 14" style="position:absolute;margin-left:189.45pt;margin-top:147.45pt;width:218.95pt;height:23.35pt;z-index:-251658235;mso-wrap-distance-left:0;mso-wrap-distance-right:0;mso-position-horizontal-relative:page" coordsize="27806,2965" o:spid="_x0000_s1038" w14:anchorId="4E1E38D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">
                <v:shape id="Image 15" style="position:absolute;top:556;width:27806;height:2406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">
                  <v:imagedata o:title="" r:id="rId19"/>
                </v:shape>
                <v:shape id="Textbox 16" style="position:absolute;width:27806;height:2965;visibility:visible;mso-wrap-style:square;v-text-anchor:top" o:spid="_x0000_s1040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>
                  <v:textbox inset="0,0,0,0">
                    <w:txbxContent>
                      <w:p w:rsidR="00AD1579" w:rsidRDefault="00024FCC" w14:paraId="7C3BED38" w14:textId="77777777">
                        <w:pPr>
                          <w:spacing w:before="16"/>
                          <w:ind w:left="-18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Desarrollo</w:t>
                        </w:r>
                        <w:r>
                          <w:rPr>
                            <w:rFonts w:ascii="Arial"/>
                            <w:b/>
                            <w:spacing w:val="-1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Web</w:t>
                        </w:r>
                        <w:r>
                          <w:rPr>
                            <w:rFonts w:ascii="Arial"/>
                            <w:b/>
                            <w:spacing w:val="-1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Integrado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8246" behindDoc="1" locked="0" layoutInCell="1" allowOverlap="1" wp14:anchorId="764AC0A1" wp14:editId="2CCCDFCB">
                <wp:simplePos x="0" y="0"/>
                <wp:positionH relativeFrom="page">
                  <wp:posOffset>3468446</wp:posOffset>
                </wp:positionH>
                <wp:positionV relativeFrom="paragraph">
                  <wp:posOffset>2447184</wp:posOffset>
                </wp:positionV>
                <wp:extent cx="638810" cy="276860"/>
                <wp:effectExtent l="0" t="0" r="0" b="0"/>
                <wp:wrapTopAndBottom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" cy="276860"/>
                          <a:chOff x="0" y="0"/>
                          <a:chExt cx="638810" cy="276860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684"/>
                            <a:ext cx="638788" cy="19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box 19"/>
                        <wps:cNvSpPr txBox="1"/>
                        <wps:spPr>
                          <a:xfrm>
                            <a:off x="0" y="0"/>
                            <a:ext cx="638810" cy="276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AD1579" w:rsidRDefault="00024FCC" w14:paraId="259FFC11" w14:textId="77777777">
                              <w:pPr>
                                <w:spacing w:before="16"/>
                                <w:ind w:left="5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>Titulo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38AD1C45">
              <v:group id="Group 17" style="position:absolute;margin-left:273.1pt;margin-top:192.7pt;width:50.3pt;height:21.8pt;z-index:-251658234;mso-wrap-distance-left:0;mso-wrap-distance-right:0;mso-position-horizontal-relative:page" coordsize="6388,2768" o:spid="_x0000_s1041" w14:anchorId="764AC0A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">
                <v:shape id="Image 18" style="position:absolute;top:556;width:6387;height:1952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">
                  <v:imagedata o:title="" r:id="rId21"/>
                </v:shape>
                <v:shape id="Textbox 19" style="position:absolute;width:6388;height:2768;visibility:visible;mso-wrap-style:square;v-text-anchor:top" o:spid="_x0000_s1043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>
                  <v:textbox inset="0,0,0,0">
                    <w:txbxContent>
                      <w:p w:rsidR="00AD1579" w:rsidRDefault="00024FCC" w14:paraId="0AB041FF" w14:textId="77777777">
                        <w:pPr>
                          <w:spacing w:before="16"/>
                          <w:ind w:left="5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Titulo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8247" behindDoc="1" locked="0" layoutInCell="1" allowOverlap="1" wp14:anchorId="4AB23999" wp14:editId="32588E08">
                <wp:simplePos x="0" y="0"/>
                <wp:positionH relativeFrom="page">
                  <wp:posOffset>1456689</wp:posOffset>
                </wp:positionH>
                <wp:positionV relativeFrom="paragraph">
                  <wp:posOffset>3022699</wp:posOffset>
                </wp:positionV>
                <wp:extent cx="4655820" cy="324485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55820" cy="324485"/>
                          <a:chOff x="0" y="0"/>
                          <a:chExt cx="4655820" cy="324485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092"/>
                            <a:ext cx="4655247" cy="269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box 22"/>
                        <wps:cNvSpPr txBox="1"/>
                        <wps:spPr>
                          <a:xfrm>
                            <a:off x="0" y="0"/>
                            <a:ext cx="4655820" cy="324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AD1579" w:rsidRDefault="00024FCC" w14:paraId="61D77320" w14:textId="77777777">
                              <w:pPr>
                                <w:spacing w:before="17"/>
                                <w:ind w:left="7"/>
                                <w:rPr>
                                  <w:rFonts w:ascii="Arial MT" w:hAnsi="Arial MT"/>
                                  <w:sz w:val="40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Análisis,</w:t>
                              </w:r>
                              <w:r>
                                <w:rPr>
                                  <w:rFonts w:ascii="Arial MT" w:hAnsi="Arial MT"/>
                                  <w:spacing w:val="-1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diseño</w:t>
                              </w:r>
                              <w:r>
                                <w:rPr>
                                  <w:rFonts w:ascii="Arial MT" w:hAnsi="Arial MT"/>
                                  <w:spacing w:val="-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e</w:t>
                              </w:r>
                              <w:r>
                                <w:rPr>
                                  <w:rFonts w:ascii="Arial MT" w:hAnsi="Arial MT"/>
                                  <w:spacing w:val="-1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implementación</w:t>
                              </w:r>
                              <w:r>
                                <w:rPr>
                                  <w:rFonts w:ascii="Arial MT" w:hAnsi="Arial MT"/>
                                  <w:spacing w:val="-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de</w:t>
                              </w:r>
                              <w:r>
                                <w:rPr>
                                  <w:rFonts w:ascii="Arial MT" w:hAnsi="Arial MT"/>
                                  <w:spacing w:val="-1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  <w:sz w:val="40"/>
                                </w:rPr>
                                <w:t>una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70CDC5DA">
              <v:group id="Group 20" style="position:absolute;margin-left:114.7pt;margin-top:238pt;width:366.6pt;height:25.55pt;z-index:-251658233;mso-wrap-distance-left:0;mso-wrap-distance-right:0;mso-position-horizontal-relative:page" coordsize="46558,3244" o:spid="_x0000_s1044" w14:anchorId="4AB23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">
                <v:shape id="Image 21" style="position:absolute;top:550;width:46552;height:2691;visibility:visible;mso-wrap-style:square" o:spid="_x0000_s104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">
                  <v:imagedata o:title="" r:id="rId23"/>
                </v:shape>
                <v:shape id="Textbox 22" style="position:absolute;width:46558;height:3244;visibility:visible;mso-wrap-style:square;v-text-anchor:top" o:spid="_x0000_s1046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>
                  <v:textbox inset="0,0,0,0">
                    <w:txbxContent>
                      <w:p w:rsidR="00AD1579" w:rsidRDefault="00024FCC" w14:paraId="2EE3203B" w14:textId="77777777">
                        <w:pPr>
                          <w:spacing w:before="17"/>
                          <w:ind w:left="7"/>
                          <w:rPr>
                            <w:rFonts w:ascii="Arial MT" w:hAnsi="Arial MT"/>
                            <w:sz w:val="40"/>
                          </w:rPr>
                        </w:pPr>
                        <w:r>
                          <w:rPr>
                            <w:rFonts w:ascii="Arial MT" w:hAnsi="Arial MT"/>
                            <w:sz w:val="40"/>
                          </w:rPr>
                          <w:t>Análisis,</w:t>
                        </w:r>
                        <w:r>
                          <w:rPr>
                            <w:rFonts w:ascii="Arial MT" w:hAnsi="Arial MT"/>
                            <w:spacing w:val="-1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40"/>
                          </w:rPr>
                          <w:t>diseño</w:t>
                        </w:r>
                        <w:r>
                          <w:rPr>
                            <w:rFonts w:ascii="Arial MT" w:hAnsi="Arial MT"/>
                            <w:spacing w:val="-1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40"/>
                          </w:rPr>
                          <w:t>e</w:t>
                        </w:r>
                        <w:r>
                          <w:rPr>
                            <w:rFonts w:ascii="Arial MT" w:hAnsi="Arial MT"/>
                            <w:spacing w:val="-1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40"/>
                          </w:rPr>
                          <w:t>implementación</w:t>
                        </w:r>
                        <w:r>
                          <w:rPr>
                            <w:rFonts w:ascii="Arial MT" w:hAnsi="Arial MT"/>
                            <w:spacing w:val="-1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40"/>
                          </w:rPr>
                          <w:t>de</w:t>
                        </w:r>
                        <w:r>
                          <w:rPr>
                            <w:rFonts w:ascii="Arial MT" w:hAnsi="Arial MT"/>
                            <w:spacing w:val="-1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5"/>
                            <w:sz w:val="40"/>
                          </w:rPr>
                          <w:t>una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8248" behindDoc="1" locked="0" layoutInCell="1" allowOverlap="1" wp14:anchorId="0A4D8E85" wp14:editId="5C612DFA">
                <wp:simplePos x="0" y="0"/>
                <wp:positionH relativeFrom="page">
                  <wp:posOffset>1351577</wp:posOffset>
                </wp:positionH>
                <wp:positionV relativeFrom="paragraph">
                  <wp:posOffset>3543399</wp:posOffset>
                </wp:positionV>
                <wp:extent cx="4876165" cy="328930"/>
                <wp:effectExtent l="0" t="0" r="0" b="0"/>
                <wp:wrapTopAndBottom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6165" cy="328930"/>
                          <a:chOff x="0" y="0"/>
                          <a:chExt cx="4876165" cy="32893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092"/>
                            <a:ext cx="4875981" cy="273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box 25"/>
                        <wps:cNvSpPr txBox="1"/>
                        <wps:spPr>
                          <a:xfrm>
                            <a:off x="0" y="0"/>
                            <a:ext cx="4876165" cy="328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AD1579" w:rsidRDefault="00024FCC" w14:paraId="435166A3" w14:textId="77777777">
                              <w:pPr>
                                <w:spacing w:before="17"/>
                                <w:ind w:left="-8"/>
                                <w:rPr>
                                  <w:rFonts w:ascii="Arial MT" w:hAnsi="Arial MT"/>
                                  <w:sz w:val="40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aplicación</w:t>
                              </w:r>
                              <w:r>
                                <w:rPr>
                                  <w:rFonts w:ascii="Arial MT" w:hAnsi="Arial MT"/>
                                  <w:spacing w:val="-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web</w:t>
                              </w:r>
                              <w:r>
                                <w:rPr>
                                  <w:rFonts w:ascii="Arial MT" w:hAnsi="Arial MT"/>
                                  <w:spacing w:val="-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que</w:t>
                              </w:r>
                              <w:r>
                                <w:rPr>
                                  <w:rFonts w:ascii="Arial MT" w:hAnsi="Arial MT"/>
                                  <w:spacing w:val="-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mejore</w:t>
                              </w:r>
                              <w:r>
                                <w:rPr>
                                  <w:rFonts w:ascii="Arial MT" w:hAnsi="Arial MT"/>
                                  <w:spacing w:val="-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los</w:t>
                              </w:r>
                              <w:r>
                                <w:rPr>
                                  <w:rFonts w:ascii="Arial MT" w:hAnsi="Arial MT"/>
                                  <w:spacing w:val="-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procesos</w:t>
                              </w:r>
                              <w:r>
                                <w:rPr>
                                  <w:rFonts w:ascii="Arial MT" w:hAnsi="Arial MT"/>
                                  <w:spacing w:val="-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  <w:sz w:val="40"/>
                                </w:rPr>
                                <w:t>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56B7BBD2">
              <v:group id="Group 23" style="position:absolute;margin-left:106.4pt;margin-top:279pt;width:383.95pt;height:25.9pt;z-index:-251658232;mso-wrap-distance-left:0;mso-wrap-distance-right:0;mso-position-horizontal-relative:page" coordsize="48761,3289" o:spid="_x0000_s1047" w14:anchorId="0A4D8E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">
                <v:shape id="Image 24" style="position:absolute;top:550;width:48759;height:2737;visibility:visible;mso-wrap-style:square" o:spid="_x0000_s10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">
                  <v:imagedata o:title="" r:id="rId25"/>
                </v:shape>
                <v:shape id="Textbox 25" style="position:absolute;width:48761;height:3289;visibility:visible;mso-wrap-style:square;v-text-anchor:top" o:spid="_x0000_s104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>
                  <v:textbox inset="0,0,0,0">
                    <w:txbxContent>
                      <w:p w:rsidR="00AD1579" w:rsidRDefault="00024FCC" w14:paraId="2BC67D01" w14:textId="77777777">
                        <w:pPr>
                          <w:spacing w:before="17"/>
                          <w:ind w:left="-8"/>
                          <w:rPr>
                            <w:rFonts w:ascii="Arial MT" w:hAnsi="Arial MT"/>
                            <w:sz w:val="40"/>
                          </w:rPr>
                        </w:pPr>
                        <w:r>
                          <w:rPr>
                            <w:rFonts w:ascii="Arial MT" w:hAnsi="Arial MT"/>
                            <w:sz w:val="40"/>
                          </w:rPr>
                          <w:t>aplicación</w:t>
                        </w:r>
                        <w:r>
                          <w:rPr>
                            <w:rFonts w:ascii="Arial MT" w:hAnsi="Arial MT"/>
                            <w:spacing w:val="-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40"/>
                          </w:rPr>
                          <w:t>web</w:t>
                        </w:r>
                        <w:r>
                          <w:rPr>
                            <w:rFonts w:ascii="Arial MT" w:hAnsi="Arial MT"/>
                            <w:spacing w:val="-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40"/>
                          </w:rPr>
                          <w:t>que</w:t>
                        </w:r>
                        <w:r>
                          <w:rPr>
                            <w:rFonts w:ascii="Arial MT" w:hAnsi="Arial MT"/>
                            <w:spacing w:val="-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40"/>
                          </w:rPr>
                          <w:t>mejore</w:t>
                        </w:r>
                        <w:r>
                          <w:rPr>
                            <w:rFonts w:ascii="Arial MT" w:hAnsi="Arial MT"/>
                            <w:spacing w:val="-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40"/>
                          </w:rPr>
                          <w:t>los</w:t>
                        </w:r>
                        <w:r>
                          <w:rPr>
                            <w:rFonts w:ascii="Arial MT" w:hAnsi="Arial MT"/>
                            <w:spacing w:val="-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40"/>
                          </w:rPr>
                          <w:t>procesos</w:t>
                        </w:r>
                        <w:r>
                          <w:rPr>
                            <w:rFonts w:ascii="Arial MT" w:hAnsi="Arial MT"/>
                            <w:spacing w:val="-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5"/>
                            <w:sz w:val="40"/>
                          </w:rPr>
                          <w:t>de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8249" behindDoc="1" locked="0" layoutInCell="1" allowOverlap="1" wp14:anchorId="172DA95D" wp14:editId="4DC70A95">
                <wp:simplePos x="0" y="0"/>
                <wp:positionH relativeFrom="page">
                  <wp:posOffset>1170588</wp:posOffset>
                </wp:positionH>
                <wp:positionV relativeFrom="paragraph">
                  <wp:posOffset>4067528</wp:posOffset>
                </wp:positionV>
                <wp:extent cx="5236845" cy="328930"/>
                <wp:effectExtent l="0" t="0" r="0" b="0"/>
                <wp:wrapTopAndBottom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6845" cy="328930"/>
                          <a:chOff x="0" y="0"/>
                          <a:chExt cx="5236845" cy="32893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838"/>
                            <a:ext cx="5236570" cy="273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Textbox 28"/>
                        <wps:cNvSpPr txBox="1"/>
                        <wps:spPr>
                          <a:xfrm>
                            <a:off x="0" y="0"/>
                            <a:ext cx="5236845" cy="328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AD1579" w:rsidRDefault="00024FCC" w14:paraId="0CF3506B" w14:textId="77777777">
                              <w:pPr>
                                <w:spacing w:before="17"/>
                                <w:ind w:left="-8"/>
                                <w:rPr>
                                  <w:rFonts w:ascii="Arial MT" w:hAnsi="Arial MT"/>
                                  <w:sz w:val="40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gestión</w:t>
                              </w:r>
                              <w:r>
                                <w:rPr>
                                  <w:rFonts w:ascii="Arial MT" w:hAnsi="Arial MT"/>
                                  <w:spacing w:val="-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de</w:t>
                              </w:r>
                              <w:r>
                                <w:rPr>
                                  <w:rFonts w:ascii="Arial MT" w:hAnsi="Arial MT"/>
                                  <w:spacing w:val="-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pedidos</w:t>
                              </w:r>
                              <w:r>
                                <w:rPr>
                                  <w:rFonts w:ascii="Arial MT" w:hAnsi="Arial MT"/>
                                  <w:spacing w:val="-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y</w:t>
                              </w:r>
                              <w:r>
                                <w:rPr>
                                  <w:rFonts w:ascii="Arial MT" w:hAnsi="Arial MT"/>
                                  <w:spacing w:val="-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reportes</w:t>
                              </w:r>
                              <w:r>
                                <w:rPr>
                                  <w:rFonts w:ascii="Arial MT" w:hAnsi="Arial MT"/>
                                  <w:spacing w:val="-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para</w:t>
                              </w:r>
                              <w:r>
                                <w:rPr>
                                  <w:rFonts w:ascii="Arial MT" w:hAnsi="Arial MT"/>
                                  <w:spacing w:val="-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z w:val="40"/>
                                </w:rPr>
                                <w:t>la</w:t>
                              </w:r>
                              <w:r>
                                <w:rPr>
                                  <w:rFonts w:ascii="Arial MT" w:hAnsi="Arial MT"/>
                                  <w:spacing w:val="-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2"/>
                                  <w:sz w:val="40"/>
                                </w:rPr>
                                <w:t>empresa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757F12C3">
              <v:group id="Group 26" style="position:absolute;margin-left:92.15pt;margin-top:320.3pt;width:412.35pt;height:25.9pt;z-index:-251658231;mso-wrap-distance-left:0;mso-wrap-distance-right:0;mso-position-horizontal-relative:page" coordsize="52368,3289" o:spid="_x0000_s1050" w14:anchorId="172DA95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">
                <v:shape id="Image 27" style="position:absolute;top:548;width:52365;height:2736;visibility:visible;mso-wrap-style:square" o:spid="_x0000_s105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">
                  <v:imagedata o:title="" r:id="rId27"/>
                </v:shape>
                <v:shape id="Textbox 28" style="position:absolute;width:52368;height:3289;visibility:visible;mso-wrap-style:square;v-text-anchor:top" o:spid="_x0000_s105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>
                  <v:textbox inset="0,0,0,0">
                    <w:txbxContent>
                      <w:p w:rsidR="00AD1579" w:rsidRDefault="00024FCC" w14:paraId="4CBF02F4" w14:textId="77777777">
                        <w:pPr>
                          <w:spacing w:before="17"/>
                          <w:ind w:left="-8"/>
                          <w:rPr>
                            <w:rFonts w:ascii="Arial MT" w:hAnsi="Arial MT"/>
                            <w:sz w:val="40"/>
                          </w:rPr>
                        </w:pPr>
                        <w:r>
                          <w:rPr>
                            <w:rFonts w:ascii="Arial MT" w:hAnsi="Arial MT"/>
                            <w:sz w:val="40"/>
                          </w:rPr>
                          <w:t>gestión</w:t>
                        </w:r>
                        <w:r>
                          <w:rPr>
                            <w:rFonts w:ascii="Arial MT" w:hAnsi="Arial MT"/>
                            <w:spacing w:val="-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40"/>
                          </w:rPr>
                          <w:t>de</w:t>
                        </w:r>
                        <w:r>
                          <w:rPr>
                            <w:rFonts w:ascii="Arial MT" w:hAnsi="Arial MT"/>
                            <w:spacing w:val="-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40"/>
                          </w:rPr>
                          <w:t>pedidos</w:t>
                        </w:r>
                        <w:r>
                          <w:rPr>
                            <w:rFonts w:ascii="Arial MT" w:hAnsi="Arial MT"/>
                            <w:spacing w:val="-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40"/>
                          </w:rPr>
                          <w:t>y</w:t>
                        </w:r>
                        <w:r>
                          <w:rPr>
                            <w:rFonts w:ascii="Arial MT" w:hAnsi="Arial MT"/>
                            <w:spacing w:val="-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40"/>
                          </w:rPr>
                          <w:t>reportes</w:t>
                        </w:r>
                        <w:r>
                          <w:rPr>
                            <w:rFonts w:ascii="Arial MT" w:hAnsi="Arial MT"/>
                            <w:spacing w:val="-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40"/>
                          </w:rPr>
                          <w:t>para</w:t>
                        </w:r>
                        <w:r>
                          <w:rPr>
                            <w:rFonts w:ascii="Arial MT" w:hAnsi="Arial MT"/>
                            <w:spacing w:val="-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z w:val="40"/>
                          </w:rPr>
                          <w:t>la</w:t>
                        </w:r>
                        <w:r>
                          <w:rPr>
                            <w:rFonts w:ascii="Arial MT" w:hAnsi="Arial MT"/>
                            <w:spacing w:val="-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2"/>
                            <w:sz w:val="40"/>
                          </w:rPr>
                          <w:t>empresa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8250" behindDoc="1" locked="0" layoutInCell="1" allowOverlap="1" wp14:anchorId="67EDE000" wp14:editId="2BB75317">
                <wp:simplePos x="0" y="0"/>
                <wp:positionH relativeFrom="page">
                  <wp:posOffset>3002500</wp:posOffset>
                </wp:positionH>
                <wp:positionV relativeFrom="paragraph">
                  <wp:posOffset>4591403</wp:posOffset>
                </wp:positionV>
                <wp:extent cx="1576070" cy="324485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76070" cy="324485"/>
                          <a:chOff x="0" y="0"/>
                          <a:chExt cx="1576070" cy="32448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838"/>
                            <a:ext cx="1575885" cy="269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box 31"/>
                        <wps:cNvSpPr txBox="1"/>
                        <wps:spPr>
                          <a:xfrm>
                            <a:off x="0" y="0"/>
                            <a:ext cx="1576070" cy="324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AD1579" w:rsidRDefault="00024FCC" w14:paraId="34B78D93" w14:textId="77777777">
                              <w:pPr>
                                <w:spacing w:before="17"/>
                                <w:ind w:left="-7"/>
                                <w:rPr>
                                  <w:rFonts w:ascii="Arial MT"/>
                                  <w:sz w:val="40"/>
                                </w:rPr>
                              </w:pPr>
                              <w:r>
                                <w:rPr>
                                  <w:rFonts w:ascii="Arial MT"/>
                                  <w:sz w:val="40"/>
                                </w:rPr>
                                <w:t>Campo</w:t>
                              </w:r>
                              <w:r>
                                <w:rPr>
                                  <w:rFonts w:ascii="Arial MT"/>
                                  <w:spacing w:val="-1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40"/>
                                </w:rPr>
                                <w:t>Verde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1F64BF68">
              <v:group id="Group 29" style="position:absolute;margin-left:236.4pt;margin-top:361.55pt;width:124.1pt;height:25.55pt;z-index:-251658230;mso-wrap-distance-left:0;mso-wrap-distance-right:0;mso-position-horizontal-relative:page" coordsize="15760,3244" o:spid="_x0000_s1053" w14:anchorId="67EDE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">
                <v:shape id="Image 30" style="position:absolute;top:548;width:15758;height:2690;visibility:visible;mso-wrap-style:square" o:spid="_x0000_s105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">
                  <v:imagedata o:title="" r:id="rId29"/>
                </v:shape>
                <v:shape id="Textbox 31" style="position:absolute;width:15760;height:3244;visibility:visible;mso-wrap-style:square;v-text-anchor:top" o:spid="_x0000_s105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>
                  <v:textbox inset="0,0,0,0">
                    <w:txbxContent>
                      <w:p w:rsidR="00AD1579" w:rsidRDefault="00024FCC" w14:paraId="41C66200" w14:textId="77777777">
                        <w:pPr>
                          <w:spacing w:before="17"/>
                          <w:ind w:left="-7"/>
                          <w:rPr>
                            <w:rFonts w:ascii="Arial MT"/>
                            <w:sz w:val="40"/>
                          </w:rPr>
                        </w:pPr>
                        <w:r>
                          <w:rPr>
                            <w:rFonts w:ascii="Arial MT"/>
                            <w:sz w:val="40"/>
                          </w:rPr>
                          <w:t>Campo</w:t>
                        </w:r>
                        <w:r>
                          <w:rPr>
                            <w:rFonts w:ascii="Arial MT"/>
                            <w:spacing w:val="-10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  <w:sz w:val="40"/>
                          </w:rPr>
                          <w:t>Verde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8251" behindDoc="1" locked="0" layoutInCell="1" allowOverlap="1" wp14:anchorId="32FB7332" wp14:editId="737F16D5">
                <wp:simplePos x="0" y="0"/>
                <wp:positionH relativeFrom="page">
                  <wp:posOffset>3244781</wp:posOffset>
                </wp:positionH>
                <wp:positionV relativeFrom="paragraph">
                  <wp:posOffset>5216341</wp:posOffset>
                </wp:positionV>
                <wp:extent cx="1095375" cy="246379"/>
                <wp:effectExtent l="0" t="0" r="0" b="0"/>
                <wp:wrapTopAndBottom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5375" cy="246379"/>
                          <a:chOff x="0" y="0"/>
                          <a:chExt cx="1095375" cy="246379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987"/>
                            <a:ext cx="1094863" cy="177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Textbox 34"/>
                        <wps:cNvSpPr txBox="1"/>
                        <wps:spPr>
                          <a:xfrm>
                            <a:off x="0" y="0"/>
                            <a:ext cx="1095375" cy="2463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AD1579" w:rsidRDefault="00024FCC" w14:paraId="3E029256" w14:textId="77777777">
                              <w:pPr>
                                <w:spacing w:before="14"/>
                                <w:ind w:left="-13"/>
                                <w:rPr>
                                  <w:rFonts w:ascii="Arial MT"/>
                                  <w:sz w:val="32"/>
                                </w:rPr>
                              </w:pPr>
                              <w:r>
                                <w:rPr>
                                  <w:rFonts w:ascii="Arial MT"/>
                                  <w:spacing w:val="-4"/>
                                  <w:sz w:val="32"/>
                                </w:rPr>
                                <w:t>Estudiantes: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08F77A5D">
              <v:group id="Group 32" style="position:absolute;margin-left:255.5pt;margin-top:410.75pt;width:86.25pt;height:19.4pt;z-index:-251658229;mso-wrap-distance-left:0;mso-wrap-distance-right:0;mso-position-horizontal-relative:page" coordsize="10953,2463" o:spid="_x0000_s1056" w14:anchorId="32FB7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">
                <v:shape id="Image 33" style="position:absolute;top:469;width:10948;height:1778;visibility:visible;mso-wrap-style:square" o:spid="_x0000_s105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">
                  <v:imagedata o:title="" r:id="rId31"/>
                </v:shape>
                <v:shape id="Textbox 34" style="position:absolute;width:10953;height:2463;visibility:visible;mso-wrap-style:square;v-text-anchor:top" o:spid="_x0000_s105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>
                  <v:textbox inset="0,0,0,0">
                    <w:txbxContent>
                      <w:p w:rsidR="00AD1579" w:rsidRDefault="00024FCC" w14:paraId="4F3919A0" w14:textId="77777777">
                        <w:pPr>
                          <w:spacing w:before="14"/>
                          <w:ind w:left="-13"/>
                          <w:rPr>
                            <w:rFonts w:ascii="Arial MT"/>
                            <w:sz w:val="32"/>
                          </w:rPr>
                        </w:pPr>
                        <w:r>
                          <w:rPr>
                            <w:rFonts w:ascii="Arial MT"/>
                            <w:spacing w:val="-4"/>
                            <w:sz w:val="32"/>
                          </w:rPr>
                          <w:t>Estudiantes: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8252" behindDoc="1" locked="0" layoutInCell="1" allowOverlap="1" wp14:anchorId="6D9BE921" wp14:editId="114B8BA8">
                <wp:simplePos x="0" y="0"/>
                <wp:positionH relativeFrom="page">
                  <wp:posOffset>1155700</wp:posOffset>
                </wp:positionH>
                <wp:positionV relativeFrom="paragraph">
                  <wp:posOffset>5664024</wp:posOffset>
                </wp:positionV>
                <wp:extent cx="3227070" cy="1261745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7070" cy="1261745"/>
                          <a:chOff x="0" y="0"/>
                          <a:chExt cx="3227070" cy="1261745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33" y="109559"/>
                            <a:ext cx="136683" cy="155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50" y="0"/>
                            <a:ext cx="2966339" cy="419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50" y="371475"/>
                            <a:ext cx="400938" cy="419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50" y="371475"/>
                            <a:ext cx="2877439" cy="419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0237"/>
                            <a:ext cx="508888" cy="5311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50" y="796912"/>
                            <a:ext cx="2667889" cy="419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Textbox 42"/>
                        <wps:cNvSpPr txBox="1"/>
                        <wps:spPr>
                          <a:xfrm>
                            <a:off x="0" y="0"/>
                            <a:ext cx="3227070" cy="1261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AD1579" w:rsidRDefault="00024FCC" w14:paraId="45F933C9" w14:textId="77777777">
                              <w:pPr>
                                <w:numPr>
                                  <w:ilvl w:val="0"/>
                                  <w:numId w:val="13"/>
                                </w:numPr>
                                <w:tabs>
                                  <w:tab w:val="left" w:pos="599"/>
                                </w:tabs>
                                <w:spacing w:before="121"/>
                                <w:ind w:left="599" w:hanging="359"/>
                                <w:rPr>
                                  <w:rFonts w:ascii="Arial MT" w:hAns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spacing w:val="-2"/>
                                  <w:sz w:val="28"/>
                                </w:rPr>
                                <w:t>Carrasco</w:t>
                              </w:r>
                              <w:r>
                                <w:rPr>
                                  <w:rFonts w:ascii="Arial MT" w:hAnsi="Arial MT"/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2"/>
                                  <w:sz w:val="28"/>
                                </w:rPr>
                                <w:t>Pariona,</w:t>
                              </w:r>
                              <w:r>
                                <w:rPr>
                                  <w:rFonts w:ascii="Arial MT" w:hAnsi="Arial MT"/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2"/>
                                  <w:sz w:val="28"/>
                                </w:rPr>
                                <w:t>Williams</w:t>
                              </w:r>
                              <w:r>
                                <w:rPr>
                                  <w:rFonts w:ascii="Arial MT" w:hAnsi="Arial MT"/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4"/>
                                  <w:sz w:val="28"/>
                                </w:rPr>
                                <w:t>Jesús</w:t>
                              </w:r>
                            </w:p>
                            <w:p w:rsidR="00AD1579" w:rsidRDefault="00024FCC" w14:paraId="04448DB9" w14:textId="77777777">
                              <w:pPr>
                                <w:numPr>
                                  <w:ilvl w:val="0"/>
                                  <w:numId w:val="13"/>
                                </w:numPr>
                                <w:tabs>
                                  <w:tab w:val="left" w:pos="599"/>
                                </w:tabs>
                                <w:spacing w:before="263"/>
                                <w:ind w:left="599" w:hanging="359"/>
                                <w:rPr>
                                  <w:rFonts w:ascii="Arial MT" w:hAns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spacing w:val="-2"/>
                                  <w:sz w:val="28"/>
                                </w:rPr>
                                <w:t>Garayar</w:t>
                              </w:r>
                              <w:r>
                                <w:rPr>
                                  <w:rFonts w:ascii="Arial MT" w:hAnsi="Arial MT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2"/>
                                  <w:sz w:val="28"/>
                                </w:rPr>
                                <w:t>Gutiérrez,</w:t>
                              </w:r>
                              <w:r>
                                <w:rPr>
                                  <w:rFonts w:ascii="Arial MT" w:hAnsi="Arial MT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2"/>
                                  <w:sz w:val="28"/>
                                </w:rPr>
                                <w:t>José</w:t>
                              </w:r>
                              <w:r>
                                <w:rPr>
                                  <w:rFonts w:ascii="Arial MT" w:hAnsi="Arial MT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spacing w:val="-2"/>
                                  <w:sz w:val="28"/>
                                </w:rPr>
                                <w:t>Rodolfo</w:t>
                              </w:r>
                            </w:p>
                            <w:p w:rsidR="00AD1579" w:rsidRDefault="00024FCC" w14:paraId="54FDB4AB" w14:textId="77777777">
                              <w:pPr>
                                <w:numPr>
                                  <w:ilvl w:val="0"/>
                                  <w:numId w:val="13"/>
                                </w:numPr>
                                <w:tabs>
                                  <w:tab w:val="left" w:pos="598"/>
                                </w:tabs>
                                <w:spacing w:before="274"/>
                                <w:ind w:left="598" w:hanging="358"/>
                                <w:rPr>
                                  <w:rFonts w:ascii="Arial MT"/>
                                  <w:sz w:val="36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Landeo</w:t>
                              </w:r>
                              <w:r>
                                <w:rPr>
                                  <w:rFonts w:ascii="Arial MT"/>
                                  <w:spacing w:val="-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Zea,</w:t>
                              </w:r>
                              <w:r>
                                <w:rPr>
                                  <w:rFonts w:ascii="Arial MT"/>
                                  <w:spacing w:val="-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8"/>
                                </w:rPr>
                                <w:t>Jefferson</w:t>
                              </w:r>
                              <w:r>
                                <w:rPr>
                                  <w:rFonts w:ascii="Arial MT"/>
                                  <w:spacing w:val="-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28"/>
                                </w:rPr>
                                <w:t>Antonio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764F2D68">
              <v:group id="Group 35" style="position:absolute;margin-left:91pt;margin-top:446pt;width:254.1pt;height:99.35pt;z-index:-251658228;mso-wrap-distance-left:0;mso-wrap-distance-right:0;mso-position-horizontal-relative:page" coordsize="32270,12617" o:spid="_x0000_s1059" w14:anchorId="6D9BE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">
                <v:shape id="Image 36" style="position:absolute;left:1684;top:1095;width:1367;height:1552;visibility:visible;mso-wrap-style:square" o:spid="_x0000_s106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">
                  <v:imagedata o:title="" r:id="rId38"/>
                </v:shape>
                <v:shape id="Image 37" style="position:absolute;left:2603;width:29663;height:4199;visibility:visible;mso-wrap-style:square" o:spid="_x0000_s106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">
                  <v:imagedata o:title="" r:id="rId39"/>
                </v:shape>
                <v:shape id="Image 38" style="position:absolute;left:317;top:3714;width:4009;height:4200;visibility:visible;mso-wrap-style:square" o:spid="_x0000_s106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">
                  <v:imagedata o:title="" r:id="rId40"/>
                </v:shape>
                <v:shape id="Image 39" style="position:absolute;left:2603;top:3714;width:28774;height:4200;visibility:visible;mso-wrap-style:square" o:spid="_x0000_s106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">
                  <v:imagedata o:title="" r:id="rId41"/>
                </v:shape>
                <v:shape id="Image 40" style="position:absolute;top:7302;width:5088;height:5311;visibility:visible;mso-wrap-style:square" o:spid="_x0000_s106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">
                  <v:imagedata o:title="" r:id="rId42"/>
                </v:shape>
                <v:shape id="Image 41" style="position:absolute;left:2603;top:7969;width:26679;height:4199;visibility:visible;mso-wrap-style:square" o:spid="_x0000_s106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">
                  <v:imagedata o:title="" r:id="rId43"/>
                </v:shape>
                <v:shape id="Textbox 42" style="position:absolute;width:32270;height:12617;visibility:visible;mso-wrap-style:square;v-text-anchor:top" o:spid="_x0000_s1066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>
                  <v:textbox inset="0,0,0,0">
                    <w:txbxContent>
                      <w:p w:rsidR="00AD1579" w:rsidRDefault="00024FCC" w14:paraId="76379E3A" w14:textId="77777777">
                        <w:pPr>
                          <w:numPr>
                            <w:ilvl w:val="0"/>
                            <w:numId w:val="13"/>
                          </w:numPr>
                          <w:tabs>
                            <w:tab w:val="left" w:pos="599"/>
                          </w:tabs>
                          <w:spacing w:before="121"/>
                          <w:ind w:left="599" w:hanging="359"/>
                          <w:rPr>
                            <w:rFonts w:ascii="Arial MT" w:hAnsi="Arial MT"/>
                            <w:sz w:val="28"/>
                          </w:rPr>
                        </w:pPr>
                        <w:r>
                          <w:rPr>
                            <w:rFonts w:ascii="Arial MT" w:hAnsi="Arial MT"/>
                            <w:spacing w:val="-2"/>
                            <w:sz w:val="28"/>
                          </w:rPr>
                          <w:t>Carrasco</w:t>
                        </w:r>
                        <w:r>
                          <w:rPr>
                            <w:rFonts w:ascii="Arial MT" w:hAnsi="Arial MT"/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2"/>
                            <w:sz w:val="28"/>
                          </w:rPr>
                          <w:t>Pariona,</w:t>
                        </w:r>
                        <w:r>
                          <w:rPr>
                            <w:rFonts w:ascii="Arial MT" w:hAnsi="Arial MT"/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2"/>
                            <w:sz w:val="28"/>
                          </w:rPr>
                          <w:t>Williams</w:t>
                        </w:r>
                        <w:r>
                          <w:rPr>
                            <w:rFonts w:ascii="Arial MT" w:hAnsi="Arial MT"/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4"/>
                            <w:sz w:val="28"/>
                          </w:rPr>
                          <w:t>Jesús</w:t>
                        </w:r>
                      </w:p>
                      <w:p w:rsidR="00AD1579" w:rsidRDefault="00024FCC" w14:paraId="6FE3C85A" w14:textId="77777777">
                        <w:pPr>
                          <w:numPr>
                            <w:ilvl w:val="0"/>
                            <w:numId w:val="13"/>
                          </w:numPr>
                          <w:tabs>
                            <w:tab w:val="left" w:pos="599"/>
                          </w:tabs>
                          <w:spacing w:before="263"/>
                          <w:ind w:left="599" w:hanging="359"/>
                          <w:rPr>
                            <w:rFonts w:ascii="Arial MT" w:hAnsi="Arial MT"/>
                            <w:sz w:val="28"/>
                          </w:rPr>
                        </w:pPr>
                        <w:r>
                          <w:rPr>
                            <w:rFonts w:ascii="Arial MT" w:hAnsi="Arial MT"/>
                            <w:spacing w:val="-2"/>
                            <w:sz w:val="28"/>
                          </w:rPr>
                          <w:t>Garayar</w:t>
                        </w:r>
                        <w:r>
                          <w:rPr>
                            <w:rFonts w:ascii="Arial MT" w:hAnsi="Arial MT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2"/>
                            <w:sz w:val="28"/>
                          </w:rPr>
                          <w:t>Gutiérrez,</w:t>
                        </w:r>
                        <w:r>
                          <w:rPr>
                            <w:rFonts w:ascii="Arial MT" w:hAnsi="Arial MT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2"/>
                            <w:sz w:val="28"/>
                          </w:rPr>
                          <w:t>José</w:t>
                        </w:r>
                        <w:r>
                          <w:rPr>
                            <w:rFonts w:ascii="Arial MT" w:hAnsi="Arial MT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spacing w:val="-2"/>
                            <w:sz w:val="28"/>
                          </w:rPr>
                          <w:t>Rodolfo</w:t>
                        </w:r>
                      </w:p>
                      <w:p w:rsidR="00AD1579" w:rsidRDefault="00024FCC" w14:paraId="3F7C89A2" w14:textId="77777777">
                        <w:pPr>
                          <w:numPr>
                            <w:ilvl w:val="0"/>
                            <w:numId w:val="13"/>
                          </w:numPr>
                          <w:tabs>
                            <w:tab w:val="left" w:pos="598"/>
                          </w:tabs>
                          <w:spacing w:before="274"/>
                          <w:ind w:left="598" w:hanging="358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Landeo</w:t>
                        </w:r>
                        <w:r>
                          <w:rPr>
                            <w:rFonts w:ascii="Arial MT"/>
                            <w:spacing w:val="-2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Zea,</w:t>
                        </w:r>
                        <w:r>
                          <w:rPr>
                            <w:rFonts w:ascii="Arial MT"/>
                            <w:spacing w:val="-1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</w:rPr>
                          <w:t>Jefferson</w:t>
                        </w:r>
                        <w:r>
                          <w:rPr>
                            <w:rFonts w:ascii="Arial MT"/>
                            <w:spacing w:val="-1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28"/>
                          </w:rPr>
                          <w:t>Antonio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D1579" w:rsidRDefault="00AD1579" w14:paraId="0D396BCB" w14:textId="77777777">
      <w:pPr>
        <w:pStyle w:val="BodyText"/>
        <w:spacing w:before="23"/>
        <w:rPr>
          <w:sz w:val="20"/>
        </w:rPr>
      </w:pPr>
    </w:p>
    <w:p w:rsidR="00AD1579" w:rsidRDefault="00AD1579" w14:paraId="6EE8FA66" w14:textId="77777777">
      <w:pPr>
        <w:pStyle w:val="BodyText"/>
        <w:spacing w:before="211"/>
        <w:rPr>
          <w:sz w:val="20"/>
        </w:rPr>
      </w:pPr>
    </w:p>
    <w:p w:rsidR="00AD1579" w:rsidRDefault="00AD1579" w14:paraId="7ADB08F9" w14:textId="77777777">
      <w:pPr>
        <w:pStyle w:val="BodyText"/>
        <w:spacing w:before="212"/>
        <w:rPr>
          <w:sz w:val="20"/>
        </w:rPr>
      </w:pPr>
    </w:p>
    <w:p w:rsidR="00AD1579" w:rsidRDefault="00AD1579" w14:paraId="3FF42447" w14:textId="77777777">
      <w:pPr>
        <w:pStyle w:val="BodyText"/>
        <w:spacing w:before="184"/>
        <w:rPr>
          <w:sz w:val="20"/>
        </w:rPr>
      </w:pPr>
    </w:p>
    <w:p w:rsidR="00AD1579" w:rsidRDefault="00AD1579" w14:paraId="1420A052" w14:textId="77777777">
      <w:pPr>
        <w:pStyle w:val="BodyText"/>
        <w:spacing w:before="216"/>
        <w:rPr>
          <w:sz w:val="20"/>
        </w:rPr>
      </w:pPr>
    </w:p>
    <w:p w:rsidR="00AD1579" w:rsidRDefault="00AD1579" w14:paraId="42B32C2D" w14:textId="77777777">
      <w:pPr>
        <w:pStyle w:val="BodyText"/>
        <w:spacing w:before="55"/>
        <w:rPr>
          <w:sz w:val="20"/>
        </w:rPr>
      </w:pPr>
    </w:p>
    <w:p w:rsidR="00AD1579" w:rsidRDefault="00AD1579" w14:paraId="6EB291A3" w14:textId="77777777">
      <w:pPr>
        <w:pStyle w:val="BodyText"/>
        <w:spacing w:before="53"/>
        <w:rPr>
          <w:sz w:val="20"/>
        </w:rPr>
      </w:pPr>
    </w:p>
    <w:p w:rsidR="00AD1579" w:rsidRDefault="00AD1579" w14:paraId="538A0B81" w14:textId="77777777">
      <w:pPr>
        <w:pStyle w:val="BodyText"/>
        <w:spacing w:before="53"/>
        <w:rPr>
          <w:sz w:val="20"/>
        </w:rPr>
      </w:pPr>
    </w:p>
    <w:p w:rsidR="00AD1579" w:rsidRDefault="00AD1579" w14:paraId="71E84647" w14:textId="77777777">
      <w:pPr>
        <w:pStyle w:val="BodyText"/>
        <w:spacing w:before="220"/>
        <w:rPr>
          <w:sz w:val="20"/>
        </w:rPr>
      </w:pPr>
    </w:p>
    <w:p w:rsidR="00AD1579" w:rsidRDefault="00AD1579" w14:paraId="76DCF9A4" w14:textId="77777777">
      <w:pPr>
        <w:pStyle w:val="BodyText"/>
        <w:spacing w:before="64"/>
        <w:rPr>
          <w:sz w:val="20"/>
        </w:rPr>
      </w:pPr>
    </w:p>
    <w:p w:rsidR="00AD1579" w:rsidRDefault="00AD1579" w14:paraId="1661FF7E" w14:textId="77777777">
      <w:pPr>
        <w:rPr>
          <w:sz w:val="20"/>
        </w:rPr>
        <w:sectPr w:rsidR="00AD1579">
          <w:type w:val="continuous"/>
          <w:pgSz w:w="11910" w:h="16840" w:orient="portrait"/>
          <w:pgMar w:top="1420" w:right="1580" w:bottom="280" w:left="1600" w:header="720" w:footer="720" w:gutter="0"/>
          <w:cols w:space="720"/>
        </w:sectPr>
      </w:pPr>
    </w:p>
    <w:p w:rsidR="00AD1579" w:rsidRDefault="00024FCC" w14:paraId="48934270" w14:textId="77777777">
      <w:pPr>
        <w:pStyle w:val="BodyText"/>
        <w:ind w:left="35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A395877" wp14:editId="25039C0F">
                <wp:extent cx="1049655" cy="276860"/>
                <wp:effectExtent l="0" t="0" r="0" b="8889"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9655" cy="276860"/>
                          <a:chOff x="0" y="0"/>
                          <a:chExt cx="1049655" cy="276860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297"/>
                            <a:ext cx="1049524" cy="199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Textbox 45"/>
                        <wps:cNvSpPr txBox="1"/>
                        <wps:spPr>
                          <a:xfrm>
                            <a:off x="0" y="0"/>
                            <a:ext cx="1049655" cy="276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AD1579" w:rsidRDefault="00024FCC" w14:paraId="03E1906A" w14:textId="77777777">
                              <w:pPr>
                                <w:spacing w:before="16"/>
                                <w:ind w:left="-17"/>
                                <w:rPr>
                                  <w:rFonts w:ascii="Arial" w:hAns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sz w:val="36"/>
                                </w:rPr>
                                <w:t>Ica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36"/>
                                </w:rPr>
                                <w:t>–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36"/>
                                </w:rPr>
                                <w:t>Perú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 w14:anchorId="58EA6BD1">
              <v:group id="Group 43" style="width:82.65pt;height:21.8pt;mso-position-horizontal-relative:char;mso-position-vertical-relative:line" coordsize="10496,2768" o:spid="_x0000_s1067" w14:anchorId="1A395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">
                <v:shape id="Image 44" style="position:absolute;top:522;width:10495;height:1998;visibility:visible;mso-wrap-style:square" o:spid="_x0000_s106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">
                  <v:imagedata o:title="" r:id="rId45"/>
                </v:shape>
                <v:shape id="Textbox 45" style="position:absolute;width:10496;height:2768;visibility:visible;mso-wrap-style:square;v-text-anchor:top" o:spid="_x0000_s106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>
                  <v:textbox inset="0,0,0,0">
                    <w:txbxContent>
                      <w:p w:rsidR="00AD1579" w:rsidRDefault="00024FCC" w14:paraId="7BF8580F" w14:textId="77777777">
                        <w:pPr>
                          <w:spacing w:before="16"/>
                          <w:ind w:left="-17"/>
                          <w:rPr>
                            <w:rFonts w:ascii="Arial" w:hAnsi="Arial"/>
                            <w:b/>
                            <w:sz w:val="36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36"/>
                          </w:rPr>
                          <w:t>Ica</w:t>
                        </w:r>
                        <w:r>
                          <w:rPr>
                            <w:rFonts w:ascii="Arial" w:hAnsi="Arial"/>
                            <w:b/>
                            <w:spacing w:val="-2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6"/>
                          </w:rPr>
                          <w:t>–</w:t>
                        </w:r>
                        <w:r>
                          <w:rPr>
                            <w:rFonts w:ascii="Arial" w:hAnsi="Arial"/>
                            <w:b/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36"/>
                          </w:rPr>
                          <w:t>Perú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D1579" w:rsidRDefault="00024FCC" w14:paraId="5468AF55" w14:textId="77777777">
      <w:pPr>
        <w:pStyle w:val="BodyText"/>
        <w:spacing w:before="19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53" behindDoc="1" locked="0" layoutInCell="1" allowOverlap="1" wp14:anchorId="1686A23A" wp14:editId="460A3614">
                <wp:simplePos x="0" y="0"/>
                <wp:positionH relativeFrom="page">
                  <wp:posOffset>3520725</wp:posOffset>
                </wp:positionH>
                <wp:positionV relativeFrom="paragraph">
                  <wp:posOffset>286704</wp:posOffset>
                </wp:positionV>
                <wp:extent cx="539115" cy="276860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115" cy="276860"/>
                          <a:chOff x="0" y="0"/>
                          <a:chExt cx="539115" cy="276860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043"/>
                            <a:ext cx="538722" cy="199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Textbox 48"/>
                        <wps:cNvSpPr txBox="1"/>
                        <wps:spPr>
                          <a:xfrm>
                            <a:off x="0" y="0"/>
                            <a:ext cx="539115" cy="276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AD1579" w:rsidRDefault="00024FCC" w14:paraId="341A3D5E" w14:textId="77777777">
                              <w:pPr>
                                <w:spacing w:before="16"/>
                                <w:ind w:left="-2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36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 w14:anchorId="3CE99766">
              <v:group id="Group 46" style="position:absolute;margin-left:277.2pt;margin-top:22.6pt;width:42.45pt;height:21.8pt;z-index:-251658227;mso-wrap-distance-left:0;mso-wrap-distance-right:0;mso-position-horizontal-relative:page;mso-position-vertical-relative:text" coordsize="5391,2768" o:spid="_x0000_s1070" w14:anchorId="1686A23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">
                <v:shape id="Image 47" style="position:absolute;top:520;width:5387;height:1997;visibility:visible;mso-wrap-style:square" o:spid="_x0000_s107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">
                  <v:imagedata o:title="" r:id="rId47"/>
                </v:shape>
                <v:shape id="Textbox 48" style="position:absolute;width:5391;height:2768;visibility:visible;mso-wrap-style:square;v-text-anchor:top" o:spid="_x0000_s107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>
                  <v:textbox inset="0,0,0,0">
                    <w:txbxContent>
                      <w:p w:rsidR="00AD1579" w:rsidRDefault="00024FCC" w14:paraId="3C04FD3E" w14:textId="77777777">
                        <w:pPr>
                          <w:spacing w:before="16"/>
                          <w:ind w:left="-2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36"/>
                          </w:rPr>
                          <w:t>2024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D1579" w:rsidRDefault="00AD1579" w14:paraId="4F1B3841" w14:textId="77777777">
      <w:pPr>
        <w:pStyle w:val="BodyText"/>
        <w:spacing w:before="178"/>
      </w:pPr>
    </w:p>
    <w:p w:rsidR="00AD1579" w:rsidRDefault="00024FCC" w14:paraId="6249F06D" w14:textId="77777777">
      <w:pPr>
        <w:ind w:right="8"/>
        <w:jc w:val="center"/>
        <w:rPr>
          <w:b/>
          <w:sz w:val="24"/>
        </w:rPr>
      </w:pPr>
      <w:r>
        <w:rPr>
          <w:b/>
          <w:spacing w:val="-2"/>
          <w:sz w:val="24"/>
        </w:rPr>
        <w:t>INDICE</w:t>
      </w:r>
    </w:p>
    <w:p w:rsidR="00AD1579" w:rsidRDefault="00AD1579" w14:paraId="49996522" w14:textId="77777777">
      <w:pPr>
        <w:pStyle w:val="BodyText"/>
        <w:spacing w:before="23"/>
        <w:rPr>
          <w:b/>
        </w:rPr>
      </w:pPr>
    </w:p>
    <w:p w:rsidR="00AD1579" w:rsidRDefault="00024FCC" w14:paraId="1CC99388" w14:textId="77777777">
      <w:pPr>
        <w:ind w:left="100"/>
        <w:rPr>
          <w:b/>
          <w:sz w:val="24"/>
        </w:rPr>
      </w:pPr>
      <w:r>
        <w:rPr>
          <w:b/>
          <w:spacing w:val="-2"/>
          <w:sz w:val="24"/>
        </w:rPr>
        <w:t>INTRODUCCIÓN</w:t>
      </w:r>
    </w:p>
    <w:p w:rsidR="00AD1579" w:rsidRDefault="00AD1579" w14:paraId="7C2D9B80" w14:textId="77777777">
      <w:pPr>
        <w:pStyle w:val="BodyText"/>
        <w:spacing w:before="23"/>
        <w:rPr>
          <w:b/>
        </w:rPr>
      </w:pPr>
    </w:p>
    <w:p w:rsidR="00AD1579" w:rsidRDefault="00024FCC" w14:paraId="7CB36832" w14:textId="77777777">
      <w:pPr>
        <w:ind w:left="100"/>
        <w:rPr>
          <w:b/>
          <w:sz w:val="24"/>
        </w:rPr>
      </w:pPr>
      <w:r>
        <w:rPr>
          <w:b/>
          <w:sz w:val="24"/>
        </w:rPr>
        <w:t>CAPITULO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– ASPECTOS</w:t>
      </w:r>
      <w:r>
        <w:rPr>
          <w:b/>
          <w:spacing w:val="2"/>
          <w:sz w:val="24"/>
        </w:rPr>
        <w:t xml:space="preserve"> </w:t>
      </w:r>
      <w:r>
        <w:rPr>
          <w:b/>
          <w:spacing w:val="-2"/>
          <w:sz w:val="24"/>
        </w:rPr>
        <w:t>GENERALES</w:t>
      </w:r>
    </w:p>
    <w:p w:rsidR="00AD1579" w:rsidRDefault="00AD1579" w14:paraId="09B1392F" w14:textId="77777777">
      <w:pPr>
        <w:pStyle w:val="BodyText"/>
        <w:spacing w:before="18"/>
        <w:rPr>
          <w:b/>
        </w:rPr>
      </w:pPr>
    </w:p>
    <w:p w:rsidR="00AD1579" w:rsidRDefault="00024FCC" w14:paraId="6EEB6CA7" w14:textId="77777777">
      <w:pPr>
        <w:pStyle w:val="ListParagraph"/>
        <w:numPr>
          <w:ilvl w:val="1"/>
          <w:numId w:val="12"/>
        </w:numPr>
        <w:tabs>
          <w:tab w:val="left" w:pos="460"/>
        </w:tabs>
        <w:ind w:left="460" w:hanging="360"/>
        <w:rPr>
          <w:sz w:val="24"/>
        </w:rPr>
      </w:pPr>
      <w:r>
        <w:rPr>
          <w:sz w:val="24"/>
        </w:rPr>
        <w:t>Descripción</w:t>
      </w:r>
      <w:r>
        <w:rPr>
          <w:spacing w:val="-4"/>
          <w:sz w:val="24"/>
        </w:rPr>
        <w:t xml:space="preserve"> </w:t>
      </w:r>
      <w:r>
        <w:rPr>
          <w:sz w:val="24"/>
        </w:rPr>
        <w:t>de la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Organización</w:t>
      </w:r>
    </w:p>
    <w:p w:rsidR="00AD1579" w:rsidRDefault="00024FCC" w14:paraId="58B445CB" w14:textId="77777777">
      <w:pPr>
        <w:pStyle w:val="ListParagraph"/>
        <w:numPr>
          <w:ilvl w:val="1"/>
          <w:numId w:val="12"/>
        </w:numPr>
        <w:tabs>
          <w:tab w:val="left" w:pos="460"/>
        </w:tabs>
        <w:spacing w:before="140"/>
        <w:ind w:left="460" w:hanging="360"/>
        <w:rPr>
          <w:sz w:val="24"/>
        </w:rPr>
      </w:pPr>
      <w:r>
        <w:rPr>
          <w:sz w:val="24"/>
        </w:rPr>
        <w:t>Misión</w:t>
      </w:r>
      <w:r>
        <w:rPr>
          <w:spacing w:val="-3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Visión</w:t>
      </w:r>
    </w:p>
    <w:p w:rsidR="00AD1579" w:rsidRDefault="00024FCC" w14:paraId="16E651CB" w14:textId="77777777">
      <w:pPr>
        <w:pStyle w:val="ListParagraph"/>
        <w:numPr>
          <w:ilvl w:val="1"/>
          <w:numId w:val="12"/>
        </w:numPr>
        <w:tabs>
          <w:tab w:val="left" w:pos="460"/>
        </w:tabs>
        <w:spacing w:before="139"/>
        <w:ind w:left="460" w:hanging="360"/>
        <w:rPr>
          <w:sz w:val="24"/>
        </w:rPr>
      </w:pPr>
      <w:r>
        <w:rPr>
          <w:sz w:val="24"/>
        </w:rPr>
        <w:t>Arquitectura</w:t>
      </w:r>
      <w:r>
        <w:rPr>
          <w:spacing w:val="-6"/>
          <w:sz w:val="24"/>
        </w:rPr>
        <w:t xml:space="preserve"> </w:t>
      </w:r>
      <w:r>
        <w:rPr>
          <w:sz w:val="24"/>
        </w:rPr>
        <w:t>Tecnológica</w:t>
      </w:r>
      <w:r>
        <w:rPr>
          <w:spacing w:val="-4"/>
          <w:sz w:val="24"/>
        </w:rPr>
        <w:t xml:space="preserve"> </w:t>
      </w:r>
      <w:r>
        <w:rPr>
          <w:sz w:val="24"/>
        </w:rPr>
        <w:t>Actual</w:t>
      </w:r>
      <w:r>
        <w:rPr>
          <w:spacing w:val="-3"/>
          <w:sz w:val="24"/>
        </w:rPr>
        <w:t xml:space="preserve"> </w:t>
      </w:r>
      <w:r>
        <w:rPr>
          <w:sz w:val="24"/>
        </w:rPr>
        <w:t>(Hardware,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comunicaciones)</w:t>
      </w:r>
    </w:p>
    <w:p w:rsidR="00AD1579" w:rsidRDefault="00AD1579" w14:paraId="1CDC9271" w14:textId="77777777">
      <w:pPr>
        <w:pStyle w:val="BodyText"/>
        <w:spacing w:before="23"/>
      </w:pPr>
    </w:p>
    <w:p w:rsidR="00AD1579" w:rsidRDefault="00024FCC" w14:paraId="54EACDA5" w14:textId="77777777">
      <w:pPr>
        <w:pStyle w:val="Heading1"/>
      </w:pPr>
      <w:r>
        <w:t>CAPITULO</w:t>
      </w:r>
      <w:r>
        <w:rPr>
          <w:spacing w:val="-2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MARCO</w:t>
      </w:r>
      <w:r>
        <w:rPr>
          <w:spacing w:val="-1"/>
        </w:rPr>
        <w:t xml:space="preserve"> </w:t>
      </w:r>
      <w:r>
        <w:rPr>
          <w:spacing w:val="-2"/>
        </w:rPr>
        <w:t>TEÓRICO</w:t>
      </w:r>
    </w:p>
    <w:p w:rsidR="00AD1579" w:rsidRDefault="00AD1579" w14:paraId="4EE00F8D" w14:textId="77777777">
      <w:pPr>
        <w:pStyle w:val="BodyText"/>
        <w:spacing w:before="23"/>
        <w:rPr>
          <w:b/>
        </w:rPr>
      </w:pPr>
    </w:p>
    <w:p w:rsidR="00AD1579" w:rsidRDefault="00024FCC" w14:paraId="04C1818C" w14:textId="77777777">
      <w:pPr>
        <w:pStyle w:val="ListParagraph"/>
        <w:numPr>
          <w:ilvl w:val="1"/>
          <w:numId w:val="11"/>
        </w:numPr>
        <w:tabs>
          <w:tab w:val="left" w:pos="460"/>
        </w:tabs>
        <w:rPr>
          <w:sz w:val="24"/>
        </w:rPr>
      </w:pPr>
      <w:r>
        <w:rPr>
          <w:sz w:val="24"/>
        </w:rPr>
        <w:t>Tecnologías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Web</w:t>
      </w:r>
    </w:p>
    <w:p w:rsidR="00AD1579" w:rsidRDefault="00024FCC" w14:paraId="0E938BDD" w14:textId="77777777">
      <w:pPr>
        <w:pStyle w:val="ListParagraph"/>
        <w:numPr>
          <w:ilvl w:val="1"/>
          <w:numId w:val="11"/>
        </w:numPr>
        <w:tabs>
          <w:tab w:val="left" w:pos="460"/>
        </w:tabs>
        <w:spacing w:before="134"/>
        <w:rPr>
          <w:sz w:val="24"/>
        </w:rPr>
      </w:pPr>
      <w:r>
        <w:rPr>
          <w:sz w:val="24"/>
        </w:rPr>
        <w:t>Arquitecturas</w:t>
      </w:r>
      <w:r>
        <w:rPr>
          <w:spacing w:val="-6"/>
          <w:sz w:val="24"/>
        </w:rPr>
        <w:t xml:space="preserve"> </w:t>
      </w:r>
      <w:r>
        <w:rPr>
          <w:spacing w:val="-5"/>
          <w:sz w:val="24"/>
        </w:rPr>
        <w:t>Web</w:t>
      </w:r>
    </w:p>
    <w:p w:rsidR="00AD1579" w:rsidRDefault="00024FCC" w14:paraId="4D695302" w14:textId="77777777">
      <w:pPr>
        <w:pStyle w:val="ListParagraph"/>
        <w:numPr>
          <w:ilvl w:val="1"/>
          <w:numId w:val="11"/>
        </w:numPr>
        <w:tabs>
          <w:tab w:val="left" w:pos="460"/>
        </w:tabs>
        <w:spacing w:before="139"/>
        <w:rPr>
          <w:sz w:val="24"/>
        </w:rPr>
      </w:pPr>
      <w:r>
        <w:rPr>
          <w:sz w:val="24"/>
        </w:rPr>
        <w:t>Servicios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Web</w:t>
      </w:r>
    </w:p>
    <w:p w:rsidR="00AD1579" w:rsidRDefault="00AD1579" w14:paraId="5CA256A1" w14:textId="77777777">
      <w:pPr>
        <w:pStyle w:val="BodyText"/>
      </w:pPr>
    </w:p>
    <w:p w:rsidR="00AD1579" w:rsidRDefault="00AD1579" w14:paraId="5AE255B3" w14:textId="77777777">
      <w:pPr>
        <w:pStyle w:val="BodyText"/>
        <w:spacing w:before="2"/>
      </w:pPr>
    </w:p>
    <w:p w:rsidR="00AD1579" w:rsidRDefault="00024FCC" w14:paraId="37FE8D7E" w14:textId="77777777">
      <w:pPr>
        <w:pStyle w:val="Heading1"/>
        <w:spacing w:before="1"/>
      </w:pPr>
      <w:r>
        <w:t>CAPITULO</w:t>
      </w:r>
      <w:r>
        <w:rPr>
          <w:spacing w:val="-2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– GESTIÓN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rPr>
          <w:spacing w:val="-2"/>
        </w:rPr>
        <w:t>PROYECTO</w:t>
      </w:r>
    </w:p>
    <w:p w:rsidR="00AD1579" w:rsidRDefault="00AD1579" w14:paraId="3B86EFF8" w14:textId="77777777">
      <w:pPr>
        <w:pStyle w:val="BodyText"/>
        <w:spacing w:before="273"/>
        <w:rPr>
          <w:b/>
        </w:rPr>
      </w:pPr>
    </w:p>
    <w:p w:rsidR="00AD1579" w:rsidRDefault="00024FCC" w14:paraId="42B0C4BA" w14:textId="77777777">
      <w:pPr>
        <w:pStyle w:val="ListParagraph"/>
        <w:numPr>
          <w:ilvl w:val="1"/>
          <w:numId w:val="10"/>
        </w:numPr>
        <w:tabs>
          <w:tab w:val="left" w:pos="515"/>
        </w:tabs>
        <w:spacing w:line="360" w:lineRule="auto"/>
        <w:ind w:right="125" w:firstLine="0"/>
        <w:rPr>
          <w:sz w:val="24"/>
        </w:rPr>
      </w:pPr>
      <w:r>
        <w:rPr>
          <w:b/>
          <w:sz w:val="24"/>
        </w:rPr>
        <w:t>Objetivos</w:t>
      </w:r>
      <w:r>
        <w:rPr>
          <w:sz w:val="24"/>
        </w:rPr>
        <w:t>:</w:t>
      </w:r>
      <w:r>
        <w:rPr>
          <w:spacing w:val="-12"/>
          <w:sz w:val="24"/>
        </w:rPr>
        <w:t xml:space="preserve"> </w:t>
      </w:r>
      <w:r>
        <w:rPr>
          <w:sz w:val="24"/>
        </w:rPr>
        <w:t>Enumeración</w:t>
      </w:r>
      <w:r>
        <w:rPr>
          <w:spacing w:val="-11"/>
          <w:sz w:val="24"/>
        </w:rPr>
        <w:t xml:space="preserve"> </w:t>
      </w:r>
      <w:r>
        <w:rPr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sz w:val="24"/>
        </w:rPr>
        <w:t>los</w:t>
      </w:r>
      <w:r>
        <w:rPr>
          <w:spacing w:val="-9"/>
          <w:sz w:val="24"/>
        </w:rPr>
        <w:t xml:space="preserve"> </w:t>
      </w:r>
      <w:r>
        <w:rPr>
          <w:sz w:val="24"/>
        </w:rPr>
        <w:t>objetivos</w:t>
      </w:r>
      <w:r>
        <w:rPr>
          <w:spacing w:val="-9"/>
          <w:sz w:val="24"/>
        </w:rPr>
        <w:t xml:space="preserve"> </w:t>
      </w:r>
      <w:r>
        <w:rPr>
          <w:sz w:val="24"/>
        </w:rPr>
        <w:t>específicos</w:t>
      </w:r>
      <w:r>
        <w:rPr>
          <w:spacing w:val="-9"/>
          <w:sz w:val="24"/>
        </w:rPr>
        <w:t xml:space="preserve"> </w:t>
      </w:r>
      <w:r>
        <w:rPr>
          <w:sz w:val="24"/>
        </w:rPr>
        <w:t>que</w:t>
      </w:r>
      <w:r>
        <w:rPr>
          <w:spacing w:val="-12"/>
          <w:sz w:val="24"/>
        </w:rPr>
        <w:t xml:space="preserve"> </w:t>
      </w:r>
      <w:r>
        <w:rPr>
          <w:sz w:val="24"/>
        </w:rPr>
        <w:t>se</w:t>
      </w:r>
      <w:r>
        <w:rPr>
          <w:spacing w:val="-12"/>
          <w:sz w:val="24"/>
        </w:rPr>
        <w:t xml:space="preserve"> </w:t>
      </w:r>
      <w:r>
        <w:rPr>
          <w:sz w:val="24"/>
        </w:rPr>
        <w:t>buscarán</w:t>
      </w:r>
      <w:r>
        <w:rPr>
          <w:spacing w:val="-11"/>
          <w:sz w:val="24"/>
        </w:rPr>
        <w:t xml:space="preserve"> </w:t>
      </w:r>
      <w:r>
        <w:rPr>
          <w:sz w:val="24"/>
        </w:rPr>
        <w:t>alcanzar</w:t>
      </w:r>
      <w:r>
        <w:rPr>
          <w:spacing w:val="-11"/>
          <w:sz w:val="24"/>
        </w:rPr>
        <w:t xml:space="preserve"> </w:t>
      </w:r>
      <w:r>
        <w:rPr>
          <w:sz w:val="24"/>
        </w:rPr>
        <w:t>con</w:t>
      </w:r>
      <w:r>
        <w:rPr>
          <w:spacing w:val="-11"/>
          <w:sz w:val="24"/>
        </w:rPr>
        <w:t xml:space="preserve"> </w:t>
      </w:r>
      <w:r>
        <w:rPr>
          <w:sz w:val="24"/>
        </w:rPr>
        <w:t xml:space="preserve">el </w:t>
      </w:r>
      <w:r>
        <w:rPr>
          <w:spacing w:val="-2"/>
          <w:sz w:val="24"/>
        </w:rPr>
        <w:t>proyecto.</w:t>
      </w:r>
    </w:p>
    <w:p w:rsidR="00AD1579" w:rsidRDefault="00024FCC" w14:paraId="1277DFED" w14:textId="77777777">
      <w:pPr>
        <w:pStyle w:val="ListParagraph"/>
        <w:numPr>
          <w:ilvl w:val="1"/>
          <w:numId w:val="10"/>
        </w:numPr>
        <w:tabs>
          <w:tab w:val="left" w:pos="560"/>
        </w:tabs>
        <w:spacing w:before="2" w:line="360" w:lineRule="auto"/>
        <w:ind w:right="126" w:firstLine="0"/>
        <w:rPr>
          <w:sz w:val="24"/>
        </w:rPr>
      </w:pPr>
      <w:r>
        <w:rPr>
          <w:b/>
          <w:sz w:val="24"/>
        </w:rPr>
        <w:t>Descripción</w:t>
      </w:r>
      <w:r>
        <w:rPr>
          <w:b/>
          <w:spacing w:val="37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>problema</w:t>
      </w:r>
      <w:r>
        <w:rPr>
          <w:sz w:val="24"/>
        </w:rPr>
        <w:t>:</w:t>
      </w:r>
      <w:r>
        <w:rPr>
          <w:spacing w:val="35"/>
          <w:sz w:val="24"/>
        </w:rPr>
        <w:t xml:space="preserve"> </w:t>
      </w:r>
      <w:r>
        <w:rPr>
          <w:sz w:val="24"/>
        </w:rPr>
        <w:t>Explicación</w:t>
      </w:r>
      <w:r>
        <w:rPr>
          <w:spacing w:val="36"/>
          <w:sz w:val="24"/>
        </w:rPr>
        <w:t xml:space="preserve"> </w:t>
      </w:r>
      <w:r>
        <w:rPr>
          <w:sz w:val="24"/>
        </w:rPr>
        <w:t>detallada</w:t>
      </w:r>
      <w:r>
        <w:rPr>
          <w:spacing w:val="35"/>
          <w:sz w:val="24"/>
        </w:rPr>
        <w:t xml:space="preserve"> </w:t>
      </w:r>
      <w:r>
        <w:rPr>
          <w:sz w:val="24"/>
        </w:rPr>
        <w:t>del</w:t>
      </w:r>
      <w:r>
        <w:rPr>
          <w:spacing w:val="35"/>
          <w:sz w:val="24"/>
        </w:rPr>
        <w:t xml:space="preserve"> </w:t>
      </w:r>
      <w:r>
        <w:rPr>
          <w:sz w:val="24"/>
        </w:rPr>
        <w:t>problema</w:t>
      </w:r>
      <w:r>
        <w:rPr>
          <w:spacing w:val="35"/>
          <w:sz w:val="24"/>
        </w:rPr>
        <w:t xml:space="preserve"> </w:t>
      </w:r>
      <w:r>
        <w:rPr>
          <w:sz w:val="24"/>
        </w:rPr>
        <w:t>que</w:t>
      </w:r>
      <w:r>
        <w:rPr>
          <w:spacing w:val="35"/>
          <w:sz w:val="24"/>
        </w:rPr>
        <w:t xml:space="preserve"> </w:t>
      </w:r>
      <w:r>
        <w:rPr>
          <w:sz w:val="24"/>
        </w:rPr>
        <w:t>el</w:t>
      </w:r>
      <w:r>
        <w:rPr>
          <w:spacing w:val="35"/>
          <w:sz w:val="24"/>
        </w:rPr>
        <w:t xml:space="preserve"> </w:t>
      </w:r>
      <w:r>
        <w:rPr>
          <w:sz w:val="24"/>
        </w:rPr>
        <w:t>proyecto busca resolver o la funcionalidad que busca implementar.</w:t>
      </w:r>
    </w:p>
    <w:p w:rsidR="00AD1579" w:rsidRDefault="00024FCC" w14:paraId="1BD63E19" w14:textId="77777777">
      <w:pPr>
        <w:pStyle w:val="ListParagraph"/>
        <w:numPr>
          <w:ilvl w:val="1"/>
          <w:numId w:val="10"/>
        </w:numPr>
        <w:tabs>
          <w:tab w:val="left" w:pos="605"/>
        </w:tabs>
        <w:spacing w:before="3" w:line="357" w:lineRule="auto"/>
        <w:ind w:right="127" w:firstLine="0"/>
        <w:rPr>
          <w:sz w:val="24"/>
        </w:rPr>
      </w:pPr>
      <w:r>
        <w:rPr>
          <w:b/>
          <w:sz w:val="24"/>
        </w:rPr>
        <w:t>Alcance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proyecto</w:t>
      </w:r>
      <w:r>
        <w:rPr>
          <w:sz w:val="24"/>
        </w:rPr>
        <w:t>:</w:t>
      </w:r>
      <w:r>
        <w:rPr>
          <w:spacing w:val="40"/>
          <w:sz w:val="24"/>
        </w:rPr>
        <w:t xml:space="preserve"> </w:t>
      </w:r>
      <w:r>
        <w:rPr>
          <w:sz w:val="24"/>
        </w:rPr>
        <w:t>Enumeración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40"/>
          <w:sz w:val="24"/>
        </w:rPr>
        <w:t xml:space="preserve"> </w:t>
      </w:r>
      <w:r>
        <w:rPr>
          <w:sz w:val="24"/>
        </w:rPr>
        <w:t>las</w:t>
      </w:r>
      <w:r>
        <w:rPr>
          <w:spacing w:val="80"/>
          <w:sz w:val="24"/>
        </w:rPr>
        <w:t xml:space="preserve"> </w:t>
      </w:r>
      <w:r>
        <w:rPr>
          <w:sz w:val="24"/>
        </w:rPr>
        <w:t>características</w:t>
      </w:r>
      <w:r>
        <w:rPr>
          <w:spacing w:val="79"/>
          <w:sz w:val="24"/>
        </w:rPr>
        <w:t xml:space="preserve"> </w:t>
      </w:r>
      <w:r>
        <w:rPr>
          <w:sz w:val="24"/>
        </w:rPr>
        <w:t>y</w:t>
      </w:r>
      <w:r>
        <w:rPr>
          <w:spacing w:val="40"/>
          <w:sz w:val="24"/>
        </w:rPr>
        <w:t xml:space="preserve"> </w:t>
      </w:r>
      <w:r>
        <w:rPr>
          <w:sz w:val="24"/>
        </w:rPr>
        <w:t>funcionalidades</w:t>
      </w:r>
      <w:r>
        <w:rPr>
          <w:spacing w:val="40"/>
          <w:sz w:val="24"/>
        </w:rPr>
        <w:t xml:space="preserve"> </w:t>
      </w:r>
      <w:r>
        <w:rPr>
          <w:sz w:val="24"/>
        </w:rPr>
        <w:t>incluidas en el proyecto, así como las limitaciones y restricciones.</w:t>
      </w:r>
    </w:p>
    <w:p w:rsidR="00AD1579" w:rsidRDefault="00AD1579" w14:paraId="05190500" w14:textId="77777777">
      <w:pPr>
        <w:pStyle w:val="BodyText"/>
        <w:spacing w:before="141"/>
      </w:pPr>
    </w:p>
    <w:p w:rsidR="00AD1579" w:rsidRDefault="00024FCC" w14:paraId="2BE18228" w14:textId="77777777">
      <w:pPr>
        <w:pStyle w:val="Heading1"/>
      </w:pPr>
      <w:r>
        <w:t>CAPITULO</w:t>
      </w:r>
      <w:r>
        <w:rPr>
          <w:spacing w:val="-2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– IMPLEMENTACIÓN</w:t>
      </w:r>
      <w:r>
        <w:rPr>
          <w:spacing w:val="-4"/>
        </w:rPr>
        <w:t xml:space="preserve"> </w:t>
      </w:r>
      <w:r>
        <w:t xml:space="preserve">DE </w:t>
      </w:r>
      <w:r>
        <w:rPr>
          <w:spacing w:val="-2"/>
        </w:rPr>
        <w:t>ESTRATEGIA</w:t>
      </w:r>
    </w:p>
    <w:p w:rsidR="00AD1579" w:rsidRDefault="00AD1579" w14:paraId="054AF201" w14:textId="77777777">
      <w:pPr>
        <w:pStyle w:val="BodyText"/>
        <w:spacing w:before="274"/>
        <w:rPr>
          <w:b/>
        </w:rPr>
      </w:pPr>
    </w:p>
    <w:p w:rsidR="00AD1579" w:rsidRDefault="00024FCC" w14:paraId="2732D00E" w14:textId="77777777">
      <w:pPr>
        <w:pStyle w:val="ListParagraph"/>
        <w:numPr>
          <w:ilvl w:val="1"/>
          <w:numId w:val="9"/>
        </w:numPr>
        <w:tabs>
          <w:tab w:val="left" w:pos="460"/>
        </w:tabs>
        <w:ind w:left="460" w:hanging="360"/>
        <w:rPr>
          <w:sz w:val="24"/>
        </w:rPr>
      </w:pPr>
      <w:r>
        <w:rPr>
          <w:sz w:val="24"/>
        </w:rPr>
        <w:t>Lista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Requerimientos</w:t>
      </w:r>
    </w:p>
    <w:p w:rsidR="00AD1579" w:rsidRDefault="00024FCC" w14:paraId="63646BB2" w14:textId="77777777">
      <w:pPr>
        <w:pStyle w:val="ListParagraph"/>
        <w:numPr>
          <w:ilvl w:val="1"/>
          <w:numId w:val="9"/>
        </w:numPr>
        <w:tabs>
          <w:tab w:val="left" w:pos="460"/>
        </w:tabs>
        <w:spacing w:before="139"/>
        <w:ind w:left="460" w:hanging="360"/>
        <w:rPr>
          <w:sz w:val="24"/>
        </w:rPr>
      </w:pPr>
      <w:r>
        <w:rPr>
          <w:sz w:val="24"/>
        </w:rPr>
        <w:t>Prototipo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Preliminar</w:t>
      </w:r>
    </w:p>
    <w:p w:rsidR="00AD1579" w:rsidRDefault="00024FCC" w14:paraId="1E8477DD" w14:textId="77777777">
      <w:pPr>
        <w:pStyle w:val="ListParagraph"/>
        <w:numPr>
          <w:ilvl w:val="1"/>
          <w:numId w:val="9"/>
        </w:numPr>
        <w:tabs>
          <w:tab w:val="left" w:pos="460"/>
        </w:tabs>
        <w:spacing w:before="139"/>
        <w:ind w:left="460" w:hanging="360"/>
        <w:rPr>
          <w:sz w:val="24"/>
        </w:rPr>
      </w:pPr>
      <w:r>
        <w:rPr>
          <w:sz w:val="24"/>
        </w:rPr>
        <w:t>Prototipo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Funcional</w:t>
      </w:r>
    </w:p>
    <w:p w:rsidR="00AD1579" w:rsidRDefault="00024FCC" w14:paraId="5AF717D9" w14:textId="77777777">
      <w:pPr>
        <w:pStyle w:val="BodyText"/>
        <w:spacing w:before="139"/>
        <w:ind w:left="100"/>
      </w:pPr>
      <w:r>
        <w:t>4.4.</w:t>
      </w:r>
      <w:r>
        <w:rPr>
          <w:spacing w:val="-3"/>
        </w:rPr>
        <w:t xml:space="preserve"> </w:t>
      </w:r>
      <w:r>
        <w:t>Desarrollo</w:t>
      </w:r>
      <w:r>
        <w:rPr>
          <w:spacing w:val="-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sitio</w:t>
      </w:r>
      <w:r>
        <w:rPr>
          <w:spacing w:val="-2"/>
        </w:rPr>
        <w:t xml:space="preserve"> </w:t>
      </w:r>
      <w:r>
        <w:rPr>
          <w:spacing w:val="-5"/>
        </w:rPr>
        <w:t>web</w:t>
      </w:r>
    </w:p>
    <w:p w:rsidR="00AD1579" w:rsidRDefault="00024FCC" w14:paraId="545AD35F" w14:textId="77777777">
      <w:pPr>
        <w:pStyle w:val="BodyText"/>
        <w:spacing w:before="140"/>
        <w:ind w:left="100"/>
      </w:pPr>
      <w:r>
        <w:t>4.5.</w:t>
      </w:r>
      <w:r>
        <w:rPr>
          <w:spacing w:val="-3"/>
        </w:rPr>
        <w:t xml:space="preserve"> </w:t>
      </w:r>
      <w:r>
        <w:t>Implantación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aplicación</w:t>
      </w:r>
      <w:r>
        <w:rPr>
          <w:spacing w:val="-2"/>
        </w:rPr>
        <w:t xml:space="preserve"> </w:t>
      </w:r>
      <w:r>
        <w:rPr>
          <w:spacing w:val="-4"/>
        </w:rPr>
        <w:t>web.</w:t>
      </w:r>
    </w:p>
    <w:p w:rsidR="00AD1579" w:rsidRDefault="00AD1579" w14:paraId="3B6BC0CC" w14:textId="77777777">
      <w:pPr>
        <w:sectPr w:rsidR="00AD1579">
          <w:pgSz w:w="11910" w:h="16840" w:orient="portrait"/>
          <w:pgMar w:top="1440" w:right="1580" w:bottom="280" w:left="1600" w:header="720" w:footer="720" w:gutter="0"/>
          <w:cols w:space="720"/>
        </w:sectPr>
      </w:pPr>
    </w:p>
    <w:p w:rsidR="00AD1579" w:rsidRDefault="00024FCC" w14:paraId="2FD0316B" w14:textId="77777777">
      <w:pPr>
        <w:pStyle w:val="Heading1"/>
        <w:spacing w:before="71"/>
      </w:pPr>
      <w:r>
        <w:t>CAPITULO</w:t>
      </w:r>
      <w:r>
        <w:rPr>
          <w:spacing w:val="-2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– CIERRE Y</w:t>
      </w:r>
      <w:r>
        <w:rPr>
          <w:spacing w:val="-4"/>
        </w:rPr>
        <w:t xml:space="preserve"> </w:t>
      </w:r>
      <w:r>
        <w:rPr>
          <w:spacing w:val="-2"/>
        </w:rPr>
        <w:t>DOCUMENTACION</w:t>
      </w:r>
    </w:p>
    <w:p w:rsidR="00AD1579" w:rsidRDefault="00024FCC" w14:paraId="6104B182" w14:textId="77777777">
      <w:pPr>
        <w:pStyle w:val="ListParagraph"/>
        <w:numPr>
          <w:ilvl w:val="1"/>
          <w:numId w:val="8"/>
        </w:numPr>
        <w:tabs>
          <w:tab w:val="left" w:pos="520"/>
        </w:tabs>
        <w:spacing w:before="139"/>
        <w:rPr>
          <w:sz w:val="24"/>
        </w:rPr>
      </w:pPr>
      <w:r>
        <w:rPr>
          <w:sz w:val="24"/>
        </w:rPr>
        <w:t>Versión</w:t>
      </w:r>
      <w:r>
        <w:rPr>
          <w:spacing w:val="-2"/>
          <w:sz w:val="24"/>
        </w:rPr>
        <w:t xml:space="preserve"> </w:t>
      </w:r>
      <w:r>
        <w:rPr>
          <w:sz w:val="24"/>
        </w:rPr>
        <w:t>Final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producto.</w:t>
      </w:r>
    </w:p>
    <w:p w:rsidR="00AD1579" w:rsidRDefault="00024FCC" w14:paraId="0C1AA7B0" w14:textId="77777777">
      <w:pPr>
        <w:pStyle w:val="ListParagraph"/>
        <w:numPr>
          <w:ilvl w:val="1"/>
          <w:numId w:val="8"/>
        </w:numPr>
        <w:tabs>
          <w:tab w:val="left" w:pos="520"/>
        </w:tabs>
        <w:spacing w:before="140" w:line="360" w:lineRule="auto"/>
        <w:ind w:left="100" w:right="6223" w:firstLine="0"/>
        <w:rPr>
          <w:sz w:val="24"/>
        </w:rPr>
      </w:pPr>
      <w:r>
        <w:rPr>
          <w:sz w:val="24"/>
        </w:rPr>
        <w:t>Manuales</w:t>
      </w:r>
      <w:r>
        <w:rPr>
          <w:spacing w:val="-15"/>
          <w:sz w:val="24"/>
        </w:rPr>
        <w:t xml:space="preserve"> </w:t>
      </w:r>
      <w:r>
        <w:rPr>
          <w:sz w:val="24"/>
        </w:rPr>
        <w:t>de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usuario </w:t>
      </w:r>
      <w:r>
        <w:rPr>
          <w:spacing w:val="-2"/>
          <w:sz w:val="24"/>
        </w:rPr>
        <w:t>CONCLUSIONES RECOMENDACIONES BIBLIOGRAFÍA ANEXOS</w:t>
      </w:r>
    </w:p>
    <w:p w:rsidR="00AD1579" w:rsidRDefault="00AD1579" w14:paraId="759FCE25" w14:textId="77777777">
      <w:pPr>
        <w:spacing w:line="360" w:lineRule="auto"/>
        <w:rPr>
          <w:sz w:val="24"/>
        </w:rPr>
        <w:sectPr w:rsidR="00AD1579">
          <w:pgSz w:w="11910" w:h="16840" w:orient="portrait"/>
          <w:pgMar w:top="1760" w:right="1580" w:bottom="280" w:left="1600" w:header="720" w:footer="720" w:gutter="0"/>
          <w:cols w:space="720"/>
        </w:sectPr>
      </w:pPr>
    </w:p>
    <w:p w:rsidR="00AD1579" w:rsidRDefault="00024FCC" w14:paraId="0EB45F06" w14:textId="77777777">
      <w:pPr>
        <w:pStyle w:val="Heading1"/>
        <w:spacing w:before="76"/>
      </w:pPr>
      <w:bookmarkStart w:name="INTRODUCCIÓN" w:id="0"/>
      <w:bookmarkEnd w:id="0"/>
      <w:r>
        <w:rPr>
          <w:spacing w:val="-2"/>
        </w:rPr>
        <w:t>INTRODUCCIÓN</w:t>
      </w:r>
    </w:p>
    <w:p w:rsidR="00AD1579" w:rsidRDefault="00024FCC" w14:paraId="38AE2D24" w14:textId="77777777">
      <w:pPr>
        <w:spacing w:before="139"/>
        <w:ind w:left="100"/>
        <w:rPr>
          <w:b/>
          <w:sz w:val="24"/>
        </w:rPr>
      </w:pPr>
      <w:bookmarkStart w:name="CAPITULO_1_–_ASPECTOS_GENERALES" w:id="1"/>
      <w:bookmarkEnd w:id="1"/>
      <w:r>
        <w:rPr>
          <w:b/>
          <w:sz w:val="24"/>
        </w:rPr>
        <w:t>CAPITULO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– ASPECTOS</w:t>
      </w:r>
      <w:r>
        <w:rPr>
          <w:b/>
          <w:spacing w:val="2"/>
          <w:sz w:val="24"/>
        </w:rPr>
        <w:t xml:space="preserve"> </w:t>
      </w:r>
      <w:r>
        <w:rPr>
          <w:b/>
          <w:spacing w:val="-2"/>
          <w:sz w:val="24"/>
        </w:rPr>
        <w:t>GENERALES</w:t>
      </w:r>
    </w:p>
    <w:p w:rsidR="00AD1579" w:rsidRDefault="00024FCC" w14:paraId="0D068E41" w14:textId="77777777">
      <w:pPr>
        <w:pStyle w:val="ListParagraph"/>
        <w:numPr>
          <w:ilvl w:val="1"/>
          <w:numId w:val="7"/>
        </w:numPr>
        <w:tabs>
          <w:tab w:val="left" w:pos="460"/>
        </w:tabs>
        <w:spacing w:before="139"/>
        <w:jc w:val="both"/>
        <w:rPr>
          <w:sz w:val="24"/>
        </w:rPr>
      </w:pPr>
      <w:bookmarkStart w:name="1.1_Descripción_de_la_Organización" w:id="2"/>
      <w:bookmarkEnd w:id="2"/>
      <w:r>
        <w:rPr>
          <w:sz w:val="24"/>
        </w:rPr>
        <w:t>Descripción</w:t>
      </w:r>
      <w:r>
        <w:rPr>
          <w:spacing w:val="-4"/>
          <w:sz w:val="24"/>
        </w:rPr>
        <w:t xml:space="preserve"> </w:t>
      </w:r>
      <w:r>
        <w:rPr>
          <w:sz w:val="24"/>
        </w:rPr>
        <w:t>de la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Organización</w:t>
      </w:r>
    </w:p>
    <w:p w:rsidR="00AD1579" w:rsidRDefault="00024FCC" w14:paraId="4F8C14BA" w14:textId="77777777">
      <w:pPr>
        <w:pStyle w:val="BodyText"/>
        <w:spacing w:before="140" w:line="360" w:lineRule="auto"/>
        <w:ind w:left="100" w:right="120"/>
        <w:jc w:val="both"/>
      </w:pPr>
      <w:r>
        <w:t>La empresa agropecuaria "Campo Verde" es una organización dedicada a la producción y comercialización de productos agrícolas y ganaderos. Fundada en 01 / Abril / 2003, tiene</w:t>
      </w:r>
      <w:r>
        <w:rPr>
          <w:spacing w:val="-9"/>
        </w:rPr>
        <w:t xml:space="preserve"> </w:t>
      </w:r>
      <w:r>
        <w:t>su</w:t>
      </w:r>
      <w:r>
        <w:rPr>
          <w:spacing w:val="-13"/>
        </w:rPr>
        <w:t xml:space="preserve"> </w:t>
      </w:r>
      <w:r>
        <w:t>sede</w:t>
      </w:r>
      <w:r>
        <w:rPr>
          <w:spacing w:val="-14"/>
        </w:rPr>
        <w:t xml:space="preserve"> </w:t>
      </w:r>
      <w:r>
        <w:t>principal</w:t>
      </w:r>
      <w:r>
        <w:rPr>
          <w:spacing w:val="-9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Car.</w:t>
      </w:r>
      <w:r>
        <w:rPr>
          <w:spacing w:val="-8"/>
        </w:rPr>
        <w:t xml:space="preserve"> </w:t>
      </w:r>
      <w:r>
        <w:t>Campo</w:t>
      </w:r>
      <w:r>
        <w:rPr>
          <w:spacing w:val="-13"/>
        </w:rPr>
        <w:t xml:space="preserve"> </w:t>
      </w:r>
      <w:r>
        <w:t>Verde</w:t>
      </w:r>
      <w:r>
        <w:rPr>
          <w:spacing w:val="-9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destaca</w:t>
      </w:r>
      <w:r>
        <w:rPr>
          <w:spacing w:val="-14"/>
        </w:rPr>
        <w:t xml:space="preserve"> </w:t>
      </w:r>
      <w:r>
        <w:t>por</w:t>
      </w:r>
      <w:r>
        <w:rPr>
          <w:spacing w:val="-12"/>
        </w:rPr>
        <w:t xml:space="preserve"> </w:t>
      </w:r>
      <w:r>
        <w:t>su</w:t>
      </w:r>
      <w:r>
        <w:rPr>
          <w:spacing w:val="-8"/>
        </w:rPr>
        <w:t xml:space="preserve"> </w:t>
      </w:r>
      <w:r>
        <w:t>compromiso</w:t>
      </w:r>
      <w:r>
        <w:rPr>
          <w:spacing w:val="-13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calidad y la sostenibilidad en todas sus actividades, utilizando prácticas agrícolas y ganaderas responsables para garantizar la excelencia en sus productos. La empresa cuenta con un equipo multidisciplinario de profesionales dedicados a la gestión de cultivos, crianza de ganado,</w:t>
      </w:r>
      <w:r>
        <w:rPr>
          <w:spacing w:val="-9"/>
        </w:rPr>
        <w:t xml:space="preserve"> </w:t>
      </w:r>
      <w:r>
        <w:t>logística</w:t>
      </w:r>
      <w:r>
        <w:rPr>
          <w:spacing w:val="-10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comercialización.</w:t>
      </w:r>
      <w:r>
        <w:rPr>
          <w:spacing w:val="-9"/>
        </w:rPr>
        <w:t xml:space="preserve"> </w:t>
      </w:r>
      <w:r>
        <w:t>Además,</w:t>
      </w:r>
      <w:r>
        <w:rPr>
          <w:spacing w:val="-9"/>
        </w:rPr>
        <w:t xml:space="preserve"> </w:t>
      </w:r>
      <w:r>
        <w:t>mantiene</w:t>
      </w:r>
      <w:r>
        <w:rPr>
          <w:spacing w:val="-10"/>
        </w:rPr>
        <w:t xml:space="preserve"> </w:t>
      </w:r>
      <w:r>
        <w:t>relaciones</w:t>
      </w:r>
      <w:r>
        <w:rPr>
          <w:spacing w:val="-8"/>
        </w:rPr>
        <w:t xml:space="preserve"> </w:t>
      </w:r>
      <w:r>
        <w:t>sólidas</w:t>
      </w:r>
      <w:r>
        <w:rPr>
          <w:spacing w:val="-8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clientes</w:t>
      </w:r>
      <w:r>
        <w:rPr>
          <w:spacing w:val="-8"/>
        </w:rPr>
        <w:t xml:space="preserve"> </w:t>
      </w:r>
      <w:r>
        <w:t>y proveedores, priorizando la transparencia y la confianza en sus relaciones comerciales. Con una visión de crecimiento y mejora continua, Campo Verde busca constantemente innovar en sus procesos y adoptar tecnologías que optimicen sus operaciones y fortalezcan su posición en el mercado agropecuario.</w:t>
      </w:r>
    </w:p>
    <w:p w:rsidR="00AD1579" w:rsidRDefault="00024FCC" w14:paraId="4C03F77D" w14:textId="77777777">
      <w:pPr>
        <w:pStyle w:val="ListParagraph"/>
        <w:numPr>
          <w:ilvl w:val="1"/>
          <w:numId w:val="7"/>
        </w:numPr>
        <w:tabs>
          <w:tab w:val="left" w:pos="460"/>
        </w:tabs>
        <w:spacing w:before="2"/>
        <w:jc w:val="both"/>
        <w:rPr>
          <w:sz w:val="24"/>
        </w:rPr>
      </w:pPr>
      <w:bookmarkStart w:name="1.2_Misión_y_Visión:" w:id="3"/>
      <w:bookmarkEnd w:id="3"/>
      <w:r>
        <w:rPr>
          <w:sz w:val="24"/>
        </w:rPr>
        <w:t>Misión</w:t>
      </w:r>
      <w:r>
        <w:rPr>
          <w:spacing w:val="-3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Visión:</w:t>
      </w:r>
    </w:p>
    <w:p w:rsidR="00AD1579" w:rsidRDefault="00024FCC" w14:paraId="4F3A6108" w14:textId="77777777">
      <w:pPr>
        <w:pStyle w:val="ListParagraph"/>
        <w:numPr>
          <w:ilvl w:val="2"/>
          <w:numId w:val="7"/>
        </w:numPr>
        <w:tabs>
          <w:tab w:val="left" w:pos="819"/>
        </w:tabs>
        <w:spacing w:before="135"/>
        <w:ind w:left="819" w:hanging="359"/>
        <w:jc w:val="both"/>
        <w:rPr>
          <w:sz w:val="24"/>
        </w:rPr>
      </w:pPr>
      <w:r>
        <w:rPr>
          <w:spacing w:val="-2"/>
          <w:sz w:val="24"/>
        </w:rPr>
        <w:t>Misión</w:t>
      </w:r>
    </w:p>
    <w:p w:rsidR="00AD1579" w:rsidRDefault="00AD1579" w14:paraId="0DA95BF5" w14:textId="77777777">
      <w:pPr>
        <w:pStyle w:val="BodyText"/>
        <w:spacing w:before="22"/>
      </w:pPr>
    </w:p>
    <w:p w:rsidR="00AD1579" w:rsidRDefault="00024FCC" w14:paraId="353976A2" w14:textId="77777777">
      <w:pPr>
        <w:pStyle w:val="BodyText"/>
        <w:spacing w:before="1" w:line="360" w:lineRule="auto"/>
        <w:ind w:left="100" w:right="127"/>
        <w:jc w:val="both"/>
      </w:pPr>
      <w:r>
        <w:t>Ser líderes en la producción agropecuaria sostenible, contribuyendo al desarrollo de comunidades prósperas y al cuidado del medio ambiente.</w:t>
      </w:r>
    </w:p>
    <w:p w:rsidR="00AD1579" w:rsidRDefault="00024FCC" w14:paraId="7888FA44" w14:textId="77777777">
      <w:pPr>
        <w:pStyle w:val="ListParagraph"/>
        <w:numPr>
          <w:ilvl w:val="2"/>
          <w:numId w:val="7"/>
        </w:numPr>
        <w:tabs>
          <w:tab w:val="left" w:pos="819"/>
        </w:tabs>
        <w:spacing w:before="162"/>
        <w:ind w:left="819" w:hanging="359"/>
        <w:jc w:val="both"/>
        <w:rPr>
          <w:sz w:val="24"/>
        </w:rPr>
      </w:pPr>
      <w:r>
        <w:rPr>
          <w:spacing w:val="-2"/>
          <w:sz w:val="24"/>
        </w:rPr>
        <w:t>Visión</w:t>
      </w:r>
    </w:p>
    <w:p w:rsidR="00AD1579" w:rsidRDefault="00AD1579" w14:paraId="39F6059B" w14:textId="77777777">
      <w:pPr>
        <w:pStyle w:val="BodyText"/>
        <w:spacing w:before="18"/>
      </w:pPr>
    </w:p>
    <w:p w:rsidR="00AD1579" w:rsidRDefault="00024FCC" w14:paraId="2E41CB60" w14:textId="77777777">
      <w:pPr>
        <w:pStyle w:val="BodyText"/>
        <w:spacing w:line="360" w:lineRule="auto"/>
        <w:ind w:left="100" w:right="125"/>
        <w:jc w:val="both"/>
      </w:pPr>
      <w:r>
        <w:t>En</w:t>
      </w:r>
      <w:r>
        <w:rPr>
          <w:spacing w:val="-10"/>
        </w:rPr>
        <w:t xml:space="preserve"> </w:t>
      </w:r>
      <w:r>
        <w:t>Agropecuaria</w:t>
      </w:r>
      <w:r>
        <w:rPr>
          <w:spacing w:val="-11"/>
        </w:rPr>
        <w:t xml:space="preserve"> </w:t>
      </w:r>
      <w:r>
        <w:t>Campo</w:t>
      </w:r>
      <w:r>
        <w:rPr>
          <w:spacing w:val="-10"/>
        </w:rPr>
        <w:t xml:space="preserve"> </w:t>
      </w:r>
      <w:r>
        <w:t>Verde</w:t>
      </w:r>
      <w:r>
        <w:rPr>
          <w:spacing w:val="-11"/>
        </w:rPr>
        <w:t xml:space="preserve"> </w:t>
      </w:r>
      <w:r>
        <w:t>nos</w:t>
      </w:r>
      <w:r>
        <w:rPr>
          <w:spacing w:val="-8"/>
        </w:rPr>
        <w:t xml:space="preserve"> </w:t>
      </w:r>
      <w:r>
        <w:t>comprometemos</w:t>
      </w:r>
      <w:r>
        <w:rPr>
          <w:spacing w:val="-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producir</w:t>
      </w:r>
      <w:r>
        <w:rPr>
          <w:spacing w:val="-10"/>
        </w:rPr>
        <w:t xml:space="preserve"> </w:t>
      </w:r>
      <w:r>
        <w:t>alimentos</w:t>
      </w:r>
      <w:r>
        <w:rPr>
          <w:spacing w:val="-8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alta</w:t>
      </w:r>
      <w:r>
        <w:rPr>
          <w:spacing w:val="-11"/>
        </w:rPr>
        <w:t xml:space="preserve"> </w:t>
      </w:r>
      <w:r>
        <w:t>calidad de manera sostenible, utilizando prácticas agrícolas y ganaderas responsables. Nos esforzamos</w:t>
      </w:r>
      <w:r>
        <w:rPr>
          <w:spacing w:val="-5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innovar</w:t>
      </w:r>
      <w:r>
        <w:rPr>
          <w:spacing w:val="-6"/>
        </w:rPr>
        <w:t xml:space="preserve"> </w:t>
      </w:r>
      <w:r>
        <w:t>constantemente,</w:t>
      </w:r>
      <w:r>
        <w:rPr>
          <w:spacing w:val="-6"/>
        </w:rPr>
        <w:t xml:space="preserve"> </w:t>
      </w:r>
      <w:r>
        <w:t>mejorar</w:t>
      </w:r>
      <w:r>
        <w:rPr>
          <w:spacing w:val="-6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eficiencia</w:t>
      </w:r>
      <w:r>
        <w:rPr>
          <w:spacing w:val="-8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promover</w:t>
      </w:r>
      <w:r>
        <w:rPr>
          <w:spacing w:val="-6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bienestar</w:t>
      </w:r>
      <w:r>
        <w:rPr>
          <w:spacing w:val="-6"/>
        </w:rPr>
        <w:t xml:space="preserve"> </w:t>
      </w:r>
      <w:r>
        <w:t>de nuestros colaboradores y las comunidades donde operamos. Además, estamos comprometidos con la conservación de los recursos naturales y la protección del medio ambiente en todas nuestras actividades.</w:t>
      </w:r>
    </w:p>
    <w:p w:rsidR="00AD1579" w:rsidRDefault="00024FCC" w14:paraId="2D23E0F7" w14:textId="77777777">
      <w:pPr>
        <w:pStyle w:val="ListParagraph"/>
        <w:numPr>
          <w:ilvl w:val="1"/>
          <w:numId w:val="7"/>
        </w:numPr>
        <w:tabs>
          <w:tab w:val="left" w:pos="460"/>
        </w:tabs>
        <w:spacing w:before="162"/>
        <w:jc w:val="both"/>
        <w:rPr>
          <w:sz w:val="24"/>
        </w:rPr>
      </w:pPr>
      <w:bookmarkStart w:name="1.3_Arquitectura_Tecnológica_Actual_(Har" w:id="4"/>
      <w:bookmarkEnd w:id="4"/>
      <w:r>
        <w:rPr>
          <w:sz w:val="24"/>
        </w:rPr>
        <w:t>Arquitectura</w:t>
      </w:r>
      <w:r>
        <w:rPr>
          <w:spacing w:val="-6"/>
          <w:sz w:val="24"/>
        </w:rPr>
        <w:t xml:space="preserve"> </w:t>
      </w:r>
      <w:r>
        <w:rPr>
          <w:sz w:val="24"/>
        </w:rPr>
        <w:t>Tecnológica</w:t>
      </w:r>
      <w:r>
        <w:rPr>
          <w:spacing w:val="-3"/>
          <w:sz w:val="24"/>
        </w:rPr>
        <w:t xml:space="preserve"> </w:t>
      </w:r>
      <w:r>
        <w:rPr>
          <w:sz w:val="24"/>
        </w:rPr>
        <w:t>Actual</w:t>
      </w:r>
      <w:r>
        <w:rPr>
          <w:spacing w:val="-4"/>
          <w:sz w:val="24"/>
        </w:rPr>
        <w:t xml:space="preserve"> </w:t>
      </w:r>
      <w:r>
        <w:rPr>
          <w:sz w:val="24"/>
        </w:rPr>
        <w:t>(Hardware,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comunicaciones)</w:t>
      </w:r>
    </w:p>
    <w:p w:rsidR="00AD1579" w:rsidRDefault="00024FCC" w14:paraId="547A3B52" w14:textId="77777777">
      <w:pPr>
        <w:pStyle w:val="BodyText"/>
        <w:spacing w:before="140" w:line="360" w:lineRule="auto"/>
        <w:ind w:left="100" w:right="130"/>
        <w:jc w:val="both"/>
      </w:pPr>
      <w:r>
        <w:t>No</w:t>
      </w:r>
      <w:r>
        <w:rPr>
          <w:spacing w:val="-13"/>
        </w:rPr>
        <w:t xml:space="preserve"> </w:t>
      </w:r>
      <w:r>
        <w:t>posee</w:t>
      </w:r>
      <w:r>
        <w:rPr>
          <w:spacing w:val="-14"/>
        </w:rPr>
        <w:t xml:space="preserve"> </w:t>
      </w:r>
      <w:r>
        <w:t>página</w:t>
      </w:r>
      <w:r>
        <w:rPr>
          <w:spacing w:val="-14"/>
        </w:rPr>
        <w:t xml:space="preserve"> </w:t>
      </w:r>
      <w:r>
        <w:t>web</w:t>
      </w:r>
      <w:r>
        <w:rPr>
          <w:spacing w:val="-13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ayude</w:t>
      </w:r>
      <w:r>
        <w:rPr>
          <w:spacing w:val="-14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tema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comunicaciones,</w:t>
      </w:r>
      <w:r>
        <w:rPr>
          <w:spacing w:val="-8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sistemas</w:t>
      </w:r>
      <w:r>
        <w:rPr>
          <w:spacing w:val="-11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contabilidad se realizan de manera computarizada.</w:t>
      </w:r>
    </w:p>
    <w:p w:rsidR="00AD1579" w:rsidRDefault="00AD1579" w14:paraId="70429F97" w14:textId="77777777">
      <w:pPr>
        <w:pStyle w:val="BodyText"/>
      </w:pPr>
    </w:p>
    <w:p w:rsidR="00AD1579" w:rsidRDefault="00AD1579" w14:paraId="46F145C9" w14:textId="77777777">
      <w:pPr>
        <w:pStyle w:val="BodyText"/>
      </w:pPr>
    </w:p>
    <w:p w:rsidR="00AD1579" w:rsidRDefault="00AD1579" w14:paraId="310F1972" w14:textId="77777777">
      <w:pPr>
        <w:pStyle w:val="BodyText"/>
      </w:pPr>
    </w:p>
    <w:p w:rsidR="00AD1579" w:rsidRDefault="00AD1579" w14:paraId="2B4FF3B2" w14:textId="77777777">
      <w:pPr>
        <w:pStyle w:val="BodyText"/>
        <w:spacing w:before="203"/>
      </w:pPr>
    </w:p>
    <w:p w:rsidR="00AD1579" w:rsidRDefault="00024FCC" w14:paraId="3544BFDE" w14:textId="77777777">
      <w:pPr>
        <w:pStyle w:val="Heading1"/>
      </w:pPr>
      <w:bookmarkStart w:name="CAPITULO_2_–_MARCO_TEÓRICO" w:id="5"/>
      <w:bookmarkEnd w:id="5"/>
      <w:r>
        <w:t>CAPITULO</w:t>
      </w:r>
      <w:r>
        <w:rPr>
          <w:spacing w:val="-2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MARCO</w:t>
      </w:r>
      <w:r>
        <w:rPr>
          <w:spacing w:val="-1"/>
        </w:rPr>
        <w:t xml:space="preserve"> </w:t>
      </w:r>
      <w:r>
        <w:rPr>
          <w:spacing w:val="-2"/>
        </w:rPr>
        <w:t>TEÓRICO</w:t>
      </w:r>
    </w:p>
    <w:p w:rsidR="00AD1579" w:rsidRDefault="00AD1579" w14:paraId="29817713" w14:textId="77777777">
      <w:pPr>
        <w:sectPr w:rsidR="00AD1579">
          <w:pgSz w:w="11910" w:h="16840" w:orient="portrait"/>
          <w:pgMar w:top="1340" w:right="1580" w:bottom="280" w:left="1600" w:header="720" w:footer="720" w:gutter="0"/>
          <w:cols w:space="720"/>
        </w:sectPr>
      </w:pPr>
    </w:p>
    <w:p w:rsidR="00AD1579" w:rsidRDefault="00024FCC" w14:paraId="66C1DC0E" w14:textId="77777777">
      <w:pPr>
        <w:pStyle w:val="ListParagraph"/>
        <w:numPr>
          <w:ilvl w:val="1"/>
          <w:numId w:val="6"/>
        </w:numPr>
        <w:tabs>
          <w:tab w:val="left" w:pos="460"/>
        </w:tabs>
        <w:spacing w:before="76"/>
        <w:rPr>
          <w:sz w:val="24"/>
        </w:rPr>
      </w:pPr>
      <w:bookmarkStart w:name="2.1_Tecnologías_Web" w:id="6"/>
      <w:bookmarkEnd w:id="6"/>
      <w:r>
        <w:rPr>
          <w:sz w:val="24"/>
        </w:rPr>
        <w:t>Tecnologías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Web</w:t>
      </w:r>
    </w:p>
    <w:p w:rsidR="00AD1579" w:rsidRDefault="00024FCC" w14:paraId="36240238" w14:textId="77777777">
      <w:pPr>
        <w:pStyle w:val="ListParagraph"/>
        <w:numPr>
          <w:ilvl w:val="2"/>
          <w:numId w:val="6"/>
        </w:numPr>
        <w:tabs>
          <w:tab w:val="left" w:pos="820"/>
        </w:tabs>
        <w:spacing w:before="137"/>
        <w:ind w:left="820"/>
        <w:rPr>
          <w:sz w:val="24"/>
        </w:rPr>
      </w:pPr>
      <w:r>
        <w:rPr>
          <w:spacing w:val="-5"/>
          <w:sz w:val="24"/>
        </w:rPr>
        <w:t>PHP</w:t>
      </w:r>
    </w:p>
    <w:p w:rsidR="00AD1579" w:rsidRDefault="00024FCC" w14:paraId="1E75DEDC" w14:textId="77777777">
      <w:pPr>
        <w:pStyle w:val="BodyText"/>
        <w:spacing w:before="138" w:line="360" w:lineRule="auto"/>
        <w:ind w:left="100" w:right="122"/>
        <w:jc w:val="both"/>
      </w:pPr>
      <w:r>
        <w:t>Según Alcántara (2023), PHP se ha utilizado mucho en el desarrollo web por su simplicidad y flexibilidad. La integración nativa de PHP con HTML facilita la creación de páginas dinámicas y el manejo de formularios, lo que lo convierte en una opción popular</w:t>
      </w:r>
      <w:r>
        <w:rPr>
          <w:spacing w:val="-3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desarrolladores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niveles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experiencia.</w:t>
      </w:r>
      <w:r>
        <w:rPr>
          <w:spacing w:val="-3"/>
        </w:rPr>
        <w:t xml:space="preserve"> </w:t>
      </w:r>
      <w:r>
        <w:t>Además,</w:t>
      </w:r>
      <w:r>
        <w:rPr>
          <w:spacing w:val="-3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amplia comunidad de</w:t>
      </w:r>
      <w:r>
        <w:rPr>
          <w:spacing w:val="-5"/>
        </w:rPr>
        <w:t xml:space="preserve"> </w:t>
      </w:r>
      <w:r>
        <w:t>desarrolladores y la</w:t>
      </w:r>
      <w:r>
        <w:rPr>
          <w:spacing w:val="-1"/>
        </w:rPr>
        <w:t xml:space="preserve"> </w:t>
      </w:r>
      <w:r>
        <w:t>gran cantidad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recursos</w:t>
      </w:r>
      <w:r>
        <w:rPr>
          <w:spacing w:val="-3"/>
        </w:rPr>
        <w:t xml:space="preserve"> </w:t>
      </w:r>
      <w:r>
        <w:t>disponibles hacen que</w:t>
      </w:r>
      <w:r>
        <w:rPr>
          <w:spacing w:val="-1"/>
        </w:rPr>
        <w:t xml:space="preserve"> </w:t>
      </w:r>
      <w:r>
        <w:t>PHP sea una opción atractiva para la creación rápida de aplicaciones web.</w:t>
      </w:r>
    </w:p>
    <w:p w:rsidR="00AD1579" w:rsidRDefault="00024FCC" w14:paraId="2AF36076" w14:textId="77777777">
      <w:pPr>
        <w:pStyle w:val="BodyText"/>
        <w:spacing w:before="2" w:line="360" w:lineRule="auto"/>
        <w:ind w:left="100" w:right="119"/>
        <w:jc w:val="both"/>
      </w:pPr>
      <w:r>
        <w:t>Por otro lado, Alvarado. (2020) destacan que PHP ofrece una amplia gama de funciones y bibliotecas que facilitan el desarrollo de aplicaciones web complejas. La capacidad de PHP para interactuar con una variedad de sistemas de gestión de bases de datos, como MySQL y PostgreSQL, lo convierte en una herramienta versátil para la creación de aplicaciones que requieren almacenamiento y recuperación de datos. En resumen, Alvarado respaldan la adopción de PHP como una opción sólida para el desarrollo web, especialmente en proyectos que requieren rapidez de desarrollo y escalabilidad.</w:t>
      </w:r>
    </w:p>
    <w:p w:rsidR="00AD1579" w:rsidRDefault="00AD1579" w14:paraId="55C84DBB" w14:textId="77777777">
      <w:pPr>
        <w:pStyle w:val="BodyText"/>
        <w:spacing w:before="140"/>
      </w:pPr>
    </w:p>
    <w:p w:rsidR="00AD1579" w:rsidRDefault="00024FCC" w14:paraId="005AE7FD" w14:textId="77777777">
      <w:pPr>
        <w:pStyle w:val="ListParagraph"/>
        <w:numPr>
          <w:ilvl w:val="2"/>
          <w:numId w:val="6"/>
        </w:numPr>
        <w:tabs>
          <w:tab w:val="left" w:pos="820"/>
        </w:tabs>
        <w:ind w:left="820"/>
        <w:rPr>
          <w:sz w:val="24"/>
        </w:rPr>
      </w:pPr>
      <w:r>
        <w:rPr>
          <w:spacing w:val="-4"/>
          <w:sz w:val="24"/>
        </w:rPr>
        <w:t>JAVA</w:t>
      </w:r>
    </w:p>
    <w:p w:rsidR="00AD1579" w:rsidRDefault="00024FCC" w14:paraId="3A827B59" w14:textId="77777777">
      <w:pPr>
        <w:pStyle w:val="BodyText"/>
        <w:spacing w:before="138" w:line="360" w:lineRule="auto"/>
        <w:ind w:left="100" w:right="116"/>
        <w:jc w:val="both"/>
      </w:pPr>
      <w:r>
        <w:t>Según</w:t>
      </w:r>
      <w:r>
        <w:rPr>
          <w:spacing w:val="-15"/>
        </w:rPr>
        <w:t xml:space="preserve"> </w:t>
      </w:r>
      <w:r>
        <w:t>Gómez</w:t>
      </w:r>
      <w:r>
        <w:rPr>
          <w:spacing w:val="-15"/>
        </w:rPr>
        <w:t xml:space="preserve"> </w:t>
      </w:r>
      <w:r>
        <w:t>y</w:t>
      </w:r>
      <w:r>
        <w:rPr>
          <w:spacing w:val="-15"/>
        </w:rPr>
        <w:t xml:space="preserve"> </w:t>
      </w:r>
      <w:r>
        <w:t>Pérez</w:t>
      </w:r>
      <w:r>
        <w:rPr>
          <w:spacing w:val="-15"/>
        </w:rPr>
        <w:t xml:space="preserve"> </w:t>
      </w:r>
      <w:r>
        <w:t>(2022),</w:t>
      </w:r>
      <w:r>
        <w:rPr>
          <w:spacing w:val="-15"/>
        </w:rPr>
        <w:t xml:space="preserve"> </w:t>
      </w:r>
      <w:r>
        <w:t>Java</w:t>
      </w:r>
      <w:r>
        <w:rPr>
          <w:spacing w:val="-15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destaca</w:t>
      </w:r>
      <w:r>
        <w:rPr>
          <w:spacing w:val="-15"/>
        </w:rPr>
        <w:t xml:space="preserve"> </w:t>
      </w:r>
      <w:r>
        <w:t>como</w:t>
      </w:r>
      <w:r>
        <w:rPr>
          <w:spacing w:val="-15"/>
        </w:rPr>
        <w:t xml:space="preserve"> </w:t>
      </w:r>
      <w:r>
        <w:t>uno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los</w:t>
      </w:r>
      <w:r>
        <w:rPr>
          <w:spacing w:val="-15"/>
        </w:rPr>
        <w:t xml:space="preserve"> </w:t>
      </w:r>
      <w:r>
        <w:t>lenguajes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programación más</w:t>
      </w:r>
      <w:r>
        <w:rPr>
          <w:spacing w:val="-7"/>
        </w:rPr>
        <w:t xml:space="preserve"> </w:t>
      </w:r>
      <w:r>
        <w:t>populares</w:t>
      </w:r>
      <w:r>
        <w:rPr>
          <w:spacing w:val="-7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versátiles</w:t>
      </w:r>
      <w:r>
        <w:rPr>
          <w:spacing w:val="-7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desarrollo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software.</w:t>
      </w:r>
      <w:r>
        <w:rPr>
          <w:spacing w:val="-9"/>
        </w:rPr>
        <w:t xml:space="preserve"> </w:t>
      </w:r>
      <w:r>
        <w:t>Su</w:t>
      </w:r>
      <w:r>
        <w:rPr>
          <w:spacing w:val="-9"/>
        </w:rPr>
        <w:t xml:space="preserve"> </w:t>
      </w:r>
      <w:r>
        <w:t>sintaxis</w:t>
      </w:r>
      <w:r>
        <w:rPr>
          <w:spacing w:val="-7"/>
        </w:rPr>
        <w:t xml:space="preserve"> </w:t>
      </w:r>
      <w:r>
        <w:t>limpia</w:t>
      </w:r>
      <w:r>
        <w:rPr>
          <w:spacing w:val="-10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legible,</w:t>
      </w:r>
      <w:r>
        <w:rPr>
          <w:spacing w:val="-9"/>
        </w:rPr>
        <w:t xml:space="preserve"> </w:t>
      </w:r>
      <w:r>
        <w:t>junto con su robusta biblioteca estándar, lo hacen ideal para una amplia variedad de aplicaciones, desde aplicaciones web hasta aplicaciones móviles y sistemas embebidos. Además, la plataforma Java Virtual Machine (JVM) permite que el código Java sea ejecutado</w:t>
      </w:r>
      <w:r>
        <w:rPr>
          <w:spacing w:val="-15"/>
        </w:rPr>
        <w:t xml:space="preserve"> </w:t>
      </w:r>
      <w:r>
        <w:t>en</w:t>
      </w:r>
      <w:r>
        <w:rPr>
          <w:spacing w:val="-15"/>
        </w:rPr>
        <w:t xml:space="preserve"> </w:t>
      </w:r>
      <w:r>
        <w:t>diferentes</w:t>
      </w:r>
      <w:r>
        <w:rPr>
          <w:spacing w:val="-14"/>
        </w:rPr>
        <w:t xml:space="preserve"> </w:t>
      </w:r>
      <w:r>
        <w:t>sistemas</w:t>
      </w:r>
      <w:r>
        <w:rPr>
          <w:spacing w:val="-13"/>
        </w:rPr>
        <w:t xml:space="preserve"> </w:t>
      </w:r>
      <w:r>
        <w:t>operativos,</w:t>
      </w:r>
      <w:r>
        <w:rPr>
          <w:spacing w:val="-15"/>
        </w:rPr>
        <w:t xml:space="preserve"> </w:t>
      </w:r>
      <w:r>
        <w:t>lo</w:t>
      </w:r>
      <w:r>
        <w:rPr>
          <w:spacing w:val="-15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brinda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los</w:t>
      </w:r>
      <w:r>
        <w:rPr>
          <w:spacing w:val="-13"/>
        </w:rPr>
        <w:t xml:space="preserve"> </w:t>
      </w:r>
      <w:r>
        <w:t>desarrolladores</w:t>
      </w:r>
      <w:r>
        <w:rPr>
          <w:spacing w:val="-13"/>
        </w:rPr>
        <w:t xml:space="preserve"> </w:t>
      </w:r>
      <w:r>
        <w:t>una</w:t>
      </w:r>
      <w:r>
        <w:rPr>
          <w:spacing w:val="-15"/>
        </w:rPr>
        <w:t xml:space="preserve"> </w:t>
      </w:r>
      <w:r>
        <w:t>mayor portabilidad y flexibilidad en sus proyectos.</w:t>
      </w:r>
    </w:p>
    <w:p w:rsidR="00AD1579" w:rsidRDefault="00024FCC" w14:paraId="3AC2E624" w14:textId="77777777">
      <w:pPr>
        <w:pStyle w:val="BodyText"/>
        <w:spacing w:line="360" w:lineRule="auto"/>
        <w:ind w:left="100" w:right="117"/>
        <w:jc w:val="both"/>
      </w:pPr>
      <w:r>
        <w:t>Sánchez</w:t>
      </w:r>
      <w:r>
        <w:rPr>
          <w:spacing w:val="-4"/>
        </w:rPr>
        <w:t xml:space="preserve"> </w:t>
      </w:r>
      <w:r>
        <w:t>(2021)</w:t>
      </w:r>
      <w:r>
        <w:rPr>
          <w:spacing w:val="-2"/>
        </w:rPr>
        <w:t xml:space="preserve"> </w:t>
      </w:r>
      <w:r>
        <w:t>resaltan</w:t>
      </w:r>
      <w:r>
        <w:rPr>
          <w:spacing w:val="-2"/>
        </w:rPr>
        <w:t xml:space="preserve"> </w:t>
      </w:r>
      <w:r>
        <w:t>que Java</w:t>
      </w:r>
      <w:r>
        <w:rPr>
          <w:spacing w:val="-4"/>
        </w:rPr>
        <w:t xml:space="preserve"> </w:t>
      </w:r>
      <w:r>
        <w:t>ofrece características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seguridad avanzadas,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el modelo</w:t>
      </w:r>
      <w:r>
        <w:rPr>
          <w:spacing w:val="-9"/>
        </w:rPr>
        <w:t xml:space="preserve"> </w:t>
      </w:r>
      <w:r>
        <w:t>basado</w:t>
      </w:r>
      <w:r>
        <w:rPr>
          <w:spacing w:val="-9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clases</w:t>
      </w:r>
      <w:r>
        <w:rPr>
          <w:spacing w:val="-7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gestión</w:t>
      </w:r>
      <w:r>
        <w:rPr>
          <w:spacing w:val="-3"/>
        </w:rPr>
        <w:t xml:space="preserve"> </w:t>
      </w:r>
      <w:r>
        <w:t>automática</w:t>
      </w:r>
      <w:r>
        <w:rPr>
          <w:spacing w:val="-10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memoria</w:t>
      </w:r>
      <w:r>
        <w:rPr>
          <w:spacing w:val="-5"/>
        </w:rPr>
        <w:t xml:space="preserve"> </w:t>
      </w:r>
      <w:r>
        <w:t>mediante</w:t>
      </w:r>
      <w:r>
        <w:rPr>
          <w:spacing w:val="-5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recolector</w:t>
      </w:r>
      <w:r>
        <w:rPr>
          <w:spacing w:val="-4"/>
        </w:rPr>
        <w:t xml:space="preserve"> </w:t>
      </w:r>
      <w:r>
        <w:t>de basura, lo que lo convierte en una opción segura y confiable para el desarrollo de aplicaciones críticas. La escalabilidad inherente de Java, junto con su capacidad para manejar datos y concurrencia, lo hacen especialmente adecuado para sistemas empresariales y aplicaciones de misión crítica. En resumen, Sánchez respaldan la adopción de Java como una opción sólida para el desarrollo de software, especialmente en entornos donde la seguridad, la escalabilidad y la portabilidad son aspectos clave.</w:t>
      </w:r>
    </w:p>
    <w:p w:rsidR="00AD1579" w:rsidRDefault="00AD1579" w14:paraId="6203CF03" w14:textId="77777777">
      <w:pPr>
        <w:spacing w:line="360" w:lineRule="auto"/>
        <w:jc w:val="both"/>
        <w:sectPr w:rsidR="00AD1579">
          <w:pgSz w:w="11910" w:h="16840" w:orient="portrait"/>
          <w:pgMar w:top="1340" w:right="1580" w:bottom="280" w:left="1600" w:header="720" w:footer="720" w:gutter="0"/>
          <w:cols w:space="720"/>
        </w:sectPr>
      </w:pPr>
    </w:p>
    <w:p w:rsidR="00AD1579" w:rsidRDefault="00024FCC" w14:paraId="4729A16C" w14:textId="77777777">
      <w:pPr>
        <w:pStyle w:val="ListParagraph"/>
        <w:numPr>
          <w:ilvl w:val="2"/>
          <w:numId w:val="6"/>
        </w:numPr>
        <w:tabs>
          <w:tab w:val="left" w:pos="820"/>
        </w:tabs>
        <w:spacing w:before="89"/>
        <w:ind w:left="820"/>
        <w:rPr>
          <w:sz w:val="24"/>
        </w:rPr>
      </w:pPr>
      <w:r>
        <w:rPr>
          <w:spacing w:val="-2"/>
          <w:sz w:val="24"/>
        </w:rPr>
        <w:t>MySQL</w:t>
      </w:r>
    </w:p>
    <w:p w:rsidR="00AD1579" w:rsidRDefault="00024FCC" w14:paraId="23228554" w14:textId="77777777">
      <w:pPr>
        <w:pStyle w:val="BodyText"/>
        <w:spacing w:before="138" w:line="360" w:lineRule="auto"/>
        <w:ind w:left="100" w:right="127"/>
        <w:jc w:val="both"/>
      </w:pPr>
      <w:r>
        <w:t>Según Torres y Gutiérrez (2021), MySQL ha ganado reconocimiento como uno de los sistemas de gestión de bases de datos más populares y confiables en la industria del desarrollo de software. Su estructura ligera, alta velocidad y capacidad de escalabilidad lo convierten en una opción atractiva para una amplia gama de aplicaciones, desde pequeños</w:t>
      </w:r>
      <w:r>
        <w:rPr>
          <w:spacing w:val="-4"/>
        </w:rPr>
        <w:t xml:space="preserve"> </w:t>
      </w:r>
      <w:r>
        <w:t>sitios</w:t>
      </w:r>
      <w:r>
        <w:rPr>
          <w:spacing w:val="-4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hasta</w:t>
      </w:r>
      <w:r>
        <w:rPr>
          <w:spacing w:val="-6"/>
        </w:rPr>
        <w:t xml:space="preserve"> </w:t>
      </w:r>
      <w:r>
        <w:t>grandes</w:t>
      </w:r>
      <w:r>
        <w:rPr>
          <w:spacing w:val="-4"/>
        </w:rPr>
        <w:t xml:space="preserve"> </w:t>
      </w:r>
      <w:r>
        <w:t>sistemas</w:t>
      </w:r>
      <w:r>
        <w:rPr>
          <w:spacing w:val="-4"/>
        </w:rPr>
        <w:t xml:space="preserve"> </w:t>
      </w:r>
      <w:r>
        <w:t>empresariales.</w:t>
      </w:r>
      <w:r>
        <w:rPr>
          <w:spacing w:val="-5"/>
        </w:rPr>
        <w:t xml:space="preserve"> </w:t>
      </w:r>
      <w:r>
        <w:t>Además,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comunidad</w:t>
      </w:r>
      <w:r>
        <w:rPr>
          <w:spacing w:val="-5"/>
        </w:rPr>
        <w:t xml:space="preserve"> </w:t>
      </w:r>
      <w:r>
        <w:t>activa y</w:t>
      </w:r>
      <w:r>
        <w:rPr>
          <w:spacing w:val="-15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soporte</w:t>
      </w:r>
      <w:r>
        <w:rPr>
          <w:spacing w:val="-15"/>
        </w:rPr>
        <w:t xml:space="preserve"> </w:t>
      </w:r>
      <w:r>
        <w:t>continuo</w:t>
      </w:r>
      <w:r>
        <w:rPr>
          <w:spacing w:val="-15"/>
        </w:rPr>
        <w:t xml:space="preserve"> </w:t>
      </w:r>
      <w:r>
        <w:t>aseguran</w:t>
      </w:r>
      <w:r>
        <w:rPr>
          <w:spacing w:val="-15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MySQL</w:t>
      </w:r>
      <w:r>
        <w:rPr>
          <w:spacing w:val="-15"/>
        </w:rPr>
        <w:t xml:space="preserve"> </w:t>
      </w:r>
      <w:r>
        <w:t>esté</w:t>
      </w:r>
      <w:r>
        <w:rPr>
          <w:spacing w:val="-15"/>
        </w:rPr>
        <w:t xml:space="preserve"> </w:t>
      </w:r>
      <w:r>
        <w:t>constantemente</w:t>
      </w:r>
      <w:r>
        <w:rPr>
          <w:spacing w:val="-15"/>
        </w:rPr>
        <w:t xml:space="preserve"> </w:t>
      </w:r>
      <w:r>
        <w:t>actualizado</w:t>
      </w:r>
      <w:r>
        <w:rPr>
          <w:spacing w:val="-15"/>
        </w:rPr>
        <w:t xml:space="preserve"> </w:t>
      </w:r>
      <w:r>
        <w:t>y</w:t>
      </w:r>
      <w:r>
        <w:rPr>
          <w:spacing w:val="-15"/>
        </w:rPr>
        <w:t xml:space="preserve"> </w:t>
      </w:r>
      <w:r>
        <w:t>optimizado para satisfacer las demandas cambiantes del desarrollo de software.</w:t>
      </w:r>
    </w:p>
    <w:p w:rsidR="00AD1579" w:rsidRDefault="00024FCC" w14:paraId="7E6199DD" w14:textId="77777777">
      <w:pPr>
        <w:pStyle w:val="BodyText"/>
        <w:spacing w:before="3" w:line="360" w:lineRule="auto"/>
        <w:ind w:left="100" w:right="125"/>
        <w:jc w:val="both"/>
      </w:pPr>
      <w:r>
        <w:t>Pérez y Rodríguez (2020) destacan que MySQL ofrece funciones avanzadas, como replicación de datos, fragmentación de tablas y control de acceso, que permiten a los desarrolladores</w:t>
      </w:r>
      <w:r>
        <w:rPr>
          <w:spacing w:val="-11"/>
        </w:rPr>
        <w:t xml:space="preserve"> </w:t>
      </w:r>
      <w:r>
        <w:t>diseñar</w:t>
      </w:r>
      <w:r>
        <w:rPr>
          <w:spacing w:val="-13"/>
        </w:rPr>
        <w:t xml:space="preserve"> </w:t>
      </w:r>
      <w:r>
        <w:t>sistemas</w:t>
      </w:r>
      <w:r>
        <w:rPr>
          <w:spacing w:val="-11"/>
        </w:rPr>
        <w:t xml:space="preserve"> </w:t>
      </w:r>
      <w:r>
        <w:t>robustos</w:t>
      </w:r>
      <w:r>
        <w:rPr>
          <w:spacing w:val="-11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altamente</w:t>
      </w:r>
      <w:r>
        <w:rPr>
          <w:spacing w:val="-10"/>
        </w:rPr>
        <w:t xml:space="preserve"> </w:t>
      </w:r>
      <w:r>
        <w:t>disponibles.</w:t>
      </w:r>
      <w:r>
        <w:rPr>
          <w:spacing w:val="-13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compatibilidad</w:t>
      </w:r>
      <w:r>
        <w:rPr>
          <w:spacing w:val="-13"/>
        </w:rPr>
        <w:t xml:space="preserve"> </w:t>
      </w:r>
      <w:r>
        <w:t>con múltiples plataformas y la capacidad de integración con otros sistemas y lenguajes de programación</w:t>
      </w:r>
      <w:r>
        <w:rPr>
          <w:spacing w:val="-4"/>
        </w:rPr>
        <w:t xml:space="preserve"> </w:t>
      </w:r>
      <w:r>
        <w:t>hacen</w:t>
      </w:r>
      <w:r>
        <w:rPr>
          <w:spacing w:val="-4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MySQL</w:t>
      </w:r>
      <w:r>
        <w:rPr>
          <w:spacing w:val="-6"/>
        </w:rPr>
        <w:t xml:space="preserve"> </w:t>
      </w:r>
      <w:r>
        <w:t>sea</w:t>
      </w:r>
      <w:r>
        <w:rPr>
          <w:spacing w:val="-6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opción</w:t>
      </w:r>
      <w:r>
        <w:rPr>
          <w:spacing w:val="-4"/>
        </w:rPr>
        <w:t xml:space="preserve"> </w:t>
      </w:r>
      <w:r>
        <w:t>versátil</w:t>
      </w:r>
      <w:r>
        <w:rPr>
          <w:spacing w:val="-6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proyectos</w:t>
      </w:r>
      <w:r>
        <w:rPr>
          <w:spacing w:val="-3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desarrollo</w:t>
      </w:r>
      <w:r>
        <w:rPr>
          <w:spacing w:val="-4"/>
        </w:rPr>
        <w:t xml:space="preserve"> </w:t>
      </w:r>
      <w:r>
        <w:t>de software</w:t>
      </w:r>
      <w:r>
        <w:rPr>
          <w:spacing w:val="-6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diversas</w:t>
      </w:r>
      <w:r>
        <w:rPr>
          <w:spacing w:val="-3"/>
        </w:rPr>
        <w:t xml:space="preserve"> </w:t>
      </w:r>
      <w:r>
        <w:t>industrias</w:t>
      </w:r>
      <w:r>
        <w:rPr>
          <w:spacing w:val="-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aplicaciones.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resumen,</w:t>
      </w:r>
      <w:r>
        <w:rPr>
          <w:spacing w:val="-4"/>
        </w:rPr>
        <w:t xml:space="preserve"> </w:t>
      </w:r>
      <w:r>
        <w:t>Pérez</w:t>
      </w:r>
      <w:r>
        <w:rPr>
          <w:spacing w:val="-6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Rodríguez</w:t>
      </w:r>
      <w:r>
        <w:rPr>
          <w:spacing w:val="-6"/>
        </w:rPr>
        <w:t xml:space="preserve"> </w:t>
      </w:r>
      <w:r>
        <w:t>respaldan la adopción de MySQL como una solución sólida para la gestión de bases de datos en entornos de desarrollo web y empresariales.</w:t>
      </w:r>
    </w:p>
    <w:p w:rsidR="00AD1579" w:rsidRDefault="00AD1579" w14:paraId="0158B5E4" w14:textId="77777777">
      <w:pPr>
        <w:pStyle w:val="BodyText"/>
        <w:spacing w:before="138"/>
      </w:pPr>
    </w:p>
    <w:p w:rsidR="00AD1579" w:rsidRDefault="00024FCC" w14:paraId="43469005" w14:textId="77777777">
      <w:pPr>
        <w:pStyle w:val="ListParagraph"/>
        <w:numPr>
          <w:ilvl w:val="1"/>
          <w:numId w:val="6"/>
        </w:numPr>
        <w:tabs>
          <w:tab w:val="left" w:pos="460"/>
        </w:tabs>
        <w:spacing w:before="1"/>
        <w:rPr>
          <w:b/>
          <w:sz w:val="24"/>
        </w:rPr>
      </w:pPr>
      <w:bookmarkStart w:name="2.2_Arquitecturas_Web" w:id="7"/>
      <w:bookmarkEnd w:id="7"/>
      <w:r>
        <w:rPr>
          <w:b/>
          <w:sz w:val="24"/>
        </w:rPr>
        <w:t>Arquitecturas</w:t>
      </w:r>
      <w:r>
        <w:rPr>
          <w:b/>
          <w:spacing w:val="-7"/>
          <w:sz w:val="24"/>
        </w:rPr>
        <w:t xml:space="preserve"> </w:t>
      </w:r>
      <w:r>
        <w:rPr>
          <w:b/>
          <w:spacing w:val="-5"/>
          <w:sz w:val="24"/>
        </w:rPr>
        <w:t>Web</w:t>
      </w:r>
    </w:p>
    <w:p w:rsidR="00AD1579" w:rsidRDefault="00AD1579" w14:paraId="050FDF65" w14:textId="77777777">
      <w:pPr>
        <w:pStyle w:val="BodyText"/>
        <w:rPr>
          <w:b/>
        </w:rPr>
      </w:pPr>
    </w:p>
    <w:p w:rsidR="00AD1579" w:rsidRDefault="00AD1579" w14:paraId="4CF9E0E2" w14:textId="77777777">
      <w:pPr>
        <w:pStyle w:val="BodyText"/>
        <w:spacing w:before="2"/>
        <w:rPr>
          <w:b/>
        </w:rPr>
      </w:pPr>
    </w:p>
    <w:p w:rsidR="00AD1579" w:rsidRDefault="00024FCC" w14:paraId="29352AF9" w14:textId="77777777">
      <w:pPr>
        <w:pStyle w:val="BodyText"/>
        <w:spacing w:line="360" w:lineRule="auto"/>
        <w:ind w:left="100" w:right="118"/>
        <w:jc w:val="both"/>
      </w:pPr>
      <w:r>
        <w:t xml:space="preserve">Según Castillo y Coronel (2023), consideran que la arquitectura Modelo Vista- Controlador ha sido de gran apoyo a la hora de elaborar </w:t>
      </w:r>
      <w:proofErr w:type="spellStart"/>
      <w:r>
        <w:t>frameworks</w:t>
      </w:r>
      <w:proofErr w:type="spellEnd"/>
      <w:r>
        <w:t xml:space="preserve"> de código abierto, ya que, éstos permiten a los usuarios desarrollar aplicaciones con una mayor facilidad debido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estos</w:t>
      </w:r>
      <w:r>
        <w:rPr>
          <w:spacing w:val="-7"/>
        </w:rPr>
        <w:t xml:space="preserve"> </w:t>
      </w:r>
      <w:r>
        <w:t>vienen</w:t>
      </w:r>
      <w:r>
        <w:rPr>
          <w:spacing w:val="-9"/>
        </w:rPr>
        <w:t xml:space="preserve"> </w:t>
      </w:r>
      <w:r>
        <w:t>incorporados</w:t>
      </w:r>
      <w:r>
        <w:rPr>
          <w:spacing w:val="-7"/>
        </w:rPr>
        <w:t xml:space="preserve"> </w:t>
      </w:r>
      <w:r>
        <w:t>por</w:t>
      </w:r>
      <w:r>
        <w:rPr>
          <w:spacing w:val="-8"/>
        </w:rPr>
        <w:t xml:space="preserve"> </w:t>
      </w:r>
      <w:r>
        <w:t>herramientas</w:t>
      </w:r>
      <w:r>
        <w:rPr>
          <w:spacing w:val="-7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bibliotecas</w:t>
      </w:r>
      <w:r>
        <w:rPr>
          <w:spacing w:val="-2"/>
        </w:rPr>
        <w:t xml:space="preserve"> </w:t>
      </w:r>
      <w:r>
        <w:t>las</w:t>
      </w:r>
      <w:r>
        <w:rPr>
          <w:spacing w:val="-7"/>
        </w:rPr>
        <w:t xml:space="preserve"> </w:t>
      </w:r>
      <w:r>
        <w:t>cuales</w:t>
      </w:r>
      <w:r>
        <w:rPr>
          <w:spacing w:val="-7"/>
        </w:rPr>
        <w:t xml:space="preserve"> </w:t>
      </w:r>
      <w:r>
        <w:t>reducen la cantidad de tiempo que se emplearía en crearlas desde cero.</w:t>
      </w:r>
    </w:p>
    <w:p w:rsidR="00AD1579" w:rsidRDefault="00024FCC" w14:paraId="77BE695F" w14:textId="77777777">
      <w:pPr>
        <w:pStyle w:val="BodyText"/>
        <w:spacing w:before="1" w:line="360" w:lineRule="auto"/>
        <w:ind w:left="100" w:right="121"/>
        <w:jc w:val="both"/>
      </w:pPr>
      <w:r>
        <w:t>Según López y Díaz (2021), la arquitectura Modelo Vista-Controlador (MVC) ha sido clave en el desarrollo de software al separar claramente las responsabilidades de los componentes. Esta separación promueve la reutilización de código, facilita la colaboración entre equipos y mejora la mantenibilidad del software. Además, la estructura</w:t>
      </w:r>
      <w:r>
        <w:rPr>
          <w:spacing w:val="-5"/>
        </w:rPr>
        <w:t xml:space="preserve"> </w:t>
      </w:r>
      <w:r>
        <w:t>modular</w:t>
      </w:r>
      <w:r>
        <w:rPr>
          <w:spacing w:val="-9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MVC</w:t>
      </w:r>
      <w:r>
        <w:rPr>
          <w:spacing w:val="-9"/>
        </w:rPr>
        <w:t xml:space="preserve"> </w:t>
      </w:r>
      <w:r>
        <w:t>permite</w:t>
      </w:r>
      <w:r>
        <w:rPr>
          <w:spacing w:val="-5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mayor</w:t>
      </w:r>
      <w:r>
        <w:rPr>
          <w:spacing w:val="-4"/>
        </w:rPr>
        <w:t xml:space="preserve"> </w:t>
      </w:r>
      <w:r>
        <w:t>flexibilidad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diseño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aplicaciones, lo que resulta especialmente beneficioso en entornos cambiantes y ágiles. En resumen, López y Díaz respaldan la adopción de MVC como una estrategia efectiva para el desarrollo de aplicaciones robustas y mantenibles.</w:t>
      </w:r>
    </w:p>
    <w:p w:rsidR="00AD1579" w:rsidRDefault="00AD1579" w14:paraId="5EDD5653" w14:textId="77777777">
      <w:pPr>
        <w:spacing w:line="360" w:lineRule="auto"/>
        <w:jc w:val="both"/>
        <w:sectPr w:rsidR="00AD1579">
          <w:pgSz w:w="11910" w:h="16840" w:orient="portrait"/>
          <w:pgMar w:top="1740" w:right="1580" w:bottom="280" w:left="1600" w:header="720" w:footer="720" w:gutter="0"/>
          <w:cols w:space="720"/>
        </w:sectPr>
      </w:pPr>
    </w:p>
    <w:p w:rsidR="00AD1579" w:rsidRDefault="00024FCC" w14:paraId="6C458EE2" w14:textId="77777777">
      <w:pPr>
        <w:pStyle w:val="ListParagraph"/>
        <w:numPr>
          <w:ilvl w:val="1"/>
          <w:numId w:val="6"/>
        </w:numPr>
        <w:tabs>
          <w:tab w:val="left" w:pos="460"/>
        </w:tabs>
        <w:spacing w:before="71"/>
        <w:jc w:val="both"/>
        <w:rPr>
          <w:b/>
          <w:sz w:val="24"/>
        </w:rPr>
      </w:pPr>
      <w:bookmarkStart w:name="2.3_Servicios_Web" w:id="8"/>
      <w:bookmarkEnd w:id="8"/>
      <w:r>
        <w:rPr>
          <w:b/>
          <w:sz w:val="24"/>
        </w:rPr>
        <w:t>Servicios</w:t>
      </w:r>
      <w:r>
        <w:rPr>
          <w:b/>
          <w:spacing w:val="-8"/>
          <w:sz w:val="24"/>
        </w:rPr>
        <w:t xml:space="preserve"> </w:t>
      </w:r>
      <w:r>
        <w:rPr>
          <w:b/>
          <w:spacing w:val="-5"/>
          <w:sz w:val="24"/>
        </w:rPr>
        <w:t>Web</w:t>
      </w:r>
    </w:p>
    <w:p w:rsidR="00AD1579" w:rsidRDefault="00024FCC" w14:paraId="4387610C" w14:textId="77777777">
      <w:pPr>
        <w:pStyle w:val="BodyText"/>
        <w:spacing w:before="139" w:line="360" w:lineRule="auto"/>
        <w:ind w:left="100" w:right="122"/>
        <w:jc w:val="both"/>
      </w:pPr>
      <w:r>
        <w:t>Según Gómez y Rodríguez (2020), XAMPP ofrece un entorno de desarrollo web completo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fácil de</w:t>
      </w:r>
      <w:r>
        <w:rPr>
          <w:spacing w:val="-4"/>
        </w:rPr>
        <w:t xml:space="preserve"> </w:t>
      </w:r>
      <w:r>
        <w:t>usar, lo</w:t>
      </w:r>
      <w:r>
        <w:rPr>
          <w:spacing w:val="-2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lo convierte en</w:t>
      </w:r>
      <w:r>
        <w:rPr>
          <w:spacing w:val="-2"/>
        </w:rPr>
        <w:t xml:space="preserve"> </w:t>
      </w:r>
      <w:r>
        <w:t>una opción</w:t>
      </w:r>
      <w:r>
        <w:rPr>
          <w:spacing w:val="-2"/>
        </w:rPr>
        <w:t xml:space="preserve"> </w:t>
      </w:r>
      <w:r>
        <w:t>popular</w:t>
      </w:r>
      <w:r>
        <w:rPr>
          <w:spacing w:val="-2"/>
        </w:rPr>
        <w:t xml:space="preserve"> </w:t>
      </w:r>
      <w:r>
        <w:t>entre</w:t>
      </w:r>
      <w:r>
        <w:rPr>
          <w:spacing w:val="-4"/>
        </w:rPr>
        <w:t xml:space="preserve"> </w:t>
      </w:r>
      <w:r>
        <w:t>desarrolladores de</w:t>
      </w:r>
      <w:r>
        <w:rPr>
          <w:spacing w:val="-9"/>
        </w:rPr>
        <w:t xml:space="preserve"> </w:t>
      </w:r>
      <w:r>
        <w:t>todos</w:t>
      </w:r>
      <w:r>
        <w:rPr>
          <w:spacing w:val="-1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niveles</w:t>
      </w:r>
      <w:r>
        <w:rPr>
          <w:spacing w:val="-6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experiencia.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inclusión</w:t>
      </w:r>
      <w:r>
        <w:rPr>
          <w:spacing w:val="-8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Apache</w:t>
      </w:r>
      <w:r>
        <w:rPr>
          <w:spacing w:val="-9"/>
        </w:rPr>
        <w:t xml:space="preserve"> </w:t>
      </w:r>
      <w:r>
        <w:t>como</w:t>
      </w:r>
      <w:r>
        <w:rPr>
          <w:spacing w:val="-8"/>
        </w:rPr>
        <w:t xml:space="preserve"> </w:t>
      </w:r>
      <w:r>
        <w:t>servidor</w:t>
      </w:r>
      <w:r>
        <w:rPr>
          <w:spacing w:val="-3"/>
        </w:rPr>
        <w:t xml:space="preserve"> </w:t>
      </w:r>
      <w:r>
        <w:t>web,</w:t>
      </w:r>
      <w:r>
        <w:rPr>
          <w:spacing w:val="-8"/>
        </w:rPr>
        <w:t xml:space="preserve"> </w:t>
      </w:r>
      <w:r>
        <w:t>MySQL como sistema de gestión de bases de datos y PHP como lenguaje de programación del lado</w:t>
      </w:r>
      <w:r>
        <w:rPr>
          <w:spacing w:val="-10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servidor</w:t>
      </w:r>
      <w:r>
        <w:rPr>
          <w:spacing w:val="-9"/>
        </w:rPr>
        <w:t xml:space="preserve"> </w:t>
      </w:r>
      <w:r>
        <w:t>brinda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desarrolladores</w:t>
      </w:r>
      <w:r>
        <w:rPr>
          <w:spacing w:val="-8"/>
        </w:rPr>
        <w:t xml:space="preserve"> </w:t>
      </w:r>
      <w:r>
        <w:t>todas</w:t>
      </w:r>
      <w:r>
        <w:rPr>
          <w:spacing w:val="-8"/>
        </w:rPr>
        <w:t xml:space="preserve"> </w:t>
      </w:r>
      <w:r>
        <w:t>las</w:t>
      </w:r>
      <w:r>
        <w:rPr>
          <w:spacing w:val="-8"/>
        </w:rPr>
        <w:t xml:space="preserve"> </w:t>
      </w:r>
      <w:r>
        <w:t>herramientas</w:t>
      </w:r>
      <w:r>
        <w:rPr>
          <w:spacing w:val="-8"/>
        </w:rPr>
        <w:t xml:space="preserve"> </w:t>
      </w:r>
      <w:r>
        <w:t>necesarias</w:t>
      </w:r>
      <w:r>
        <w:rPr>
          <w:spacing w:val="-8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crear y probar aplicaciones web de manera eficiente. Además, la portabilidad de XAMPP permite a los desarrolladores trabajar en sus proyectos desde cualquier lugar, lo que lo convierte en una opción conveniente para entornos de desarrollo distribuidos.</w:t>
      </w:r>
    </w:p>
    <w:p w:rsidR="00AD1579" w:rsidRDefault="00AD1579" w14:paraId="3BA2E765" w14:textId="77777777">
      <w:pPr>
        <w:pStyle w:val="BodyText"/>
        <w:spacing w:before="139"/>
      </w:pPr>
    </w:p>
    <w:p w:rsidR="069B0097" w:rsidRDefault="069B0097" w14:paraId="0E000700" w14:textId="4D869F0A">
      <w:r>
        <w:br w:type="page"/>
      </w:r>
    </w:p>
    <w:p w:rsidR="00AD1579" w:rsidRDefault="00024FCC" w14:paraId="7393E5F4" w14:textId="77777777">
      <w:pPr>
        <w:pStyle w:val="Heading1"/>
        <w:jc w:val="both"/>
      </w:pPr>
      <w:bookmarkStart w:name="CAPITULO_3_–_GESTIÓN_DEL_PROYECTO" w:id="9"/>
      <w:bookmarkEnd w:id="9"/>
      <w:r>
        <w:t>CAPITULO</w:t>
      </w:r>
      <w:r>
        <w:rPr>
          <w:spacing w:val="-2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– GESTIÓN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rPr>
          <w:spacing w:val="-2"/>
        </w:rPr>
        <w:t>PROYECTO</w:t>
      </w:r>
    </w:p>
    <w:p w:rsidR="00AD1579" w:rsidRDefault="00AD1579" w14:paraId="0BE9C0CC" w14:textId="77777777">
      <w:pPr>
        <w:pStyle w:val="BodyText"/>
        <w:rPr>
          <w:b/>
        </w:rPr>
      </w:pPr>
    </w:p>
    <w:p w:rsidR="00AD1579" w:rsidRDefault="00AD1579" w14:paraId="21960F07" w14:textId="77777777">
      <w:pPr>
        <w:pStyle w:val="BodyText"/>
        <w:spacing w:before="2"/>
        <w:rPr>
          <w:b/>
        </w:rPr>
      </w:pPr>
    </w:p>
    <w:p w:rsidR="00AD1579" w:rsidRDefault="00024FCC" w14:paraId="14CB4CDF" w14:textId="77777777">
      <w:pPr>
        <w:pStyle w:val="ListParagraph"/>
        <w:numPr>
          <w:ilvl w:val="1"/>
          <w:numId w:val="5"/>
        </w:numPr>
        <w:tabs>
          <w:tab w:val="left" w:pos="520"/>
        </w:tabs>
        <w:jc w:val="both"/>
        <w:rPr>
          <w:b/>
          <w:sz w:val="24"/>
        </w:rPr>
      </w:pPr>
      <w:bookmarkStart w:name="3.1._Objetivos:" w:id="10"/>
      <w:bookmarkEnd w:id="10"/>
      <w:r>
        <w:rPr>
          <w:b/>
          <w:spacing w:val="-2"/>
          <w:sz w:val="24"/>
        </w:rPr>
        <w:t>Objetivos:</w:t>
      </w:r>
    </w:p>
    <w:p w:rsidR="00AD1579" w:rsidRDefault="00024FCC" w14:paraId="5650CBDF" w14:textId="77777777">
      <w:pPr>
        <w:pStyle w:val="ListParagraph"/>
        <w:numPr>
          <w:ilvl w:val="2"/>
          <w:numId w:val="5"/>
        </w:numPr>
        <w:tabs>
          <w:tab w:val="left" w:pos="700"/>
        </w:tabs>
        <w:spacing w:before="139"/>
        <w:jc w:val="both"/>
        <w:rPr>
          <w:b/>
          <w:sz w:val="24"/>
        </w:rPr>
      </w:pPr>
      <w:bookmarkStart w:name="3.1.1._Objetivo_principal:" w:id="11"/>
      <w:bookmarkEnd w:id="11"/>
      <w:r>
        <w:rPr>
          <w:b/>
          <w:sz w:val="24"/>
        </w:rPr>
        <w:t>Objetivo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principal:</w:t>
      </w:r>
    </w:p>
    <w:p w:rsidR="00AD1579" w:rsidRDefault="00024FCC" w14:paraId="74AA0113" w14:textId="77777777">
      <w:pPr>
        <w:pStyle w:val="BodyText"/>
        <w:spacing w:before="134" w:line="360" w:lineRule="auto"/>
        <w:ind w:left="100" w:right="128"/>
        <w:jc w:val="both"/>
      </w:pPr>
      <w:r>
        <w:t>Desarrollar una aplicación web integral para la empresa agropecuaria "Campo Verde" que abarque la automatización de procesos gestión de pedidos y reportes, con el fin de mejorar la eficiencia operativa y la toma de decisiones.</w:t>
      </w:r>
    </w:p>
    <w:p w:rsidR="00AD1579" w:rsidRDefault="00024FCC" w14:paraId="38F838A7" w14:textId="77777777">
      <w:pPr>
        <w:pStyle w:val="ListParagraph"/>
        <w:numPr>
          <w:ilvl w:val="2"/>
          <w:numId w:val="5"/>
        </w:numPr>
        <w:tabs>
          <w:tab w:val="left" w:pos="700"/>
        </w:tabs>
        <w:spacing w:before="4"/>
        <w:jc w:val="both"/>
        <w:rPr>
          <w:b/>
          <w:sz w:val="24"/>
        </w:rPr>
      </w:pPr>
      <w:bookmarkStart w:name="3.1.2._Objetivos_secundarios:" w:id="12"/>
      <w:bookmarkEnd w:id="12"/>
      <w:r>
        <w:rPr>
          <w:b/>
          <w:sz w:val="24"/>
        </w:rPr>
        <w:t>Objetivos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secundarios:</w:t>
      </w:r>
    </w:p>
    <w:p w:rsidR="00AD1579" w:rsidRDefault="00024FCC" w14:paraId="25A23729" w14:textId="77777777">
      <w:pPr>
        <w:pStyle w:val="ListParagraph"/>
        <w:numPr>
          <w:ilvl w:val="3"/>
          <w:numId w:val="5"/>
        </w:numPr>
        <w:tabs>
          <w:tab w:val="left" w:pos="821"/>
        </w:tabs>
        <w:spacing w:before="132" w:line="357" w:lineRule="auto"/>
        <w:ind w:right="126"/>
        <w:rPr>
          <w:sz w:val="24"/>
        </w:rPr>
      </w:pPr>
      <w:r>
        <w:rPr>
          <w:sz w:val="24"/>
        </w:rPr>
        <w:t>Desarrollar un sistema de gestión de inventario para controlar las existencias de productos agrícolas y ganaderos.</w:t>
      </w:r>
    </w:p>
    <w:p w:rsidR="00AD1579" w:rsidRDefault="00024FCC" w14:paraId="5B2AE73A" w14:textId="77777777">
      <w:pPr>
        <w:pStyle w:val="ListParagraph"/>
        <w:numPr>
          <w:ilvl w:val="3"/>
          <w:numId w:val="5"/>
        </w:numPr>
        <w:tabs>
          <w:tab w:val="left" w:pos="820"/>
        </w:tabs>
        <w:spacing w:line="290" w:lineRule="exact"/>
        <w:ind w:left="820"/>
        <w:rPr>
          <w:sz w:val="24"/>
        </w:rPr>
      </w:pPr>
      <w:r>
        <w:rPr>
          <w:spacing w:val="-2"/>
          <w:sz w:val="24"/>
        </w:rPr>
        <w:t>Generar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reportes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y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análisis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datos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para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apoyar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toma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decisiones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estratégicas.</w:t>
      </w:r>
    </w:p>
    <w:p w:rsidR="00AD1579" w:rsidRDefault="00024FCC" w14:paraId="17F572EA" w14:textId="77777777">
      <w:pPr>
        <w:pStyle w:val="ListParagraph"/>
        <w:numPr>
          <w:ilvl w:val="3"/>
          <w:numId w:val="5"/>
        </w:numPr>
        <w:tabs>
          <w:tab w:val="left" w:pos="820"/>
        </w:tabs>
        <w:spacing w:before="141"/>
        <w:ind w:left="820"/>
        <w:rPr>
          <w:sz w:val="24"/>
        </w:rPr>
      </w:pPr>
      <w:r>
        <w:rPr>
          <w:sz w:val="24"/>
        </w:rPr>
        <w:t>Brindar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  <w:r>
        <w:rPr>
          <w:spacing w:val="-2"/>
          <w:sz w:val="24"/>
        </w:rPr>
        <w:t xml:space="preserve"> </w:t>
      </w:r>
      <w:r>
        <w:rPr>
          <w:sz w:val="24"/>
        </w:rPr>
        <w:t>diseño</w:t>
      </w:r>
      <w:r>
        <w:rPr>
          <w:spacing w:val="-1"/>
          <w:sz w:val="24"/>
        </w:rPr>
        <w:t xml:space="preserve"> </w:t>
      </w:r>
      <w:r>
        <w:rPr>
          <w:sz w:val="24"/>
        </w:rPr>
        <w:t>amigable</w:t>
      </w:r>
      <w:r>
        <w:rPr>
          <w:spacing w:val="-4"/>
          <w:sz w:val="24"/>
        </w:rPr>
        <w:t xml:space="preserve"> </w:t>
      </w: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intuitivo.</w:t>
      </w:r>
    </w:p>
    <w:p w:rsidR="00AD1579" w:rsidRDefault="00024FCC" w14:paraId="3E46427D" w14:textId="77777777">
      <w:pPr>
        <w:pStyle w:val="ListParagraph"/>
        <w:numPr>
          <w:ilvl w:val="3"/>
          <w:numId w:val="5"/>
        </w:numPr>
        <w:tabs>
          <w:tab w:val="left" w:pos="821"/>
        </w:tabs>
        <w:spacing w:before="136" w:line="352" w:lineRule="auto"/>
        <w:ind w:right="128"/>
        <w:rPr>
          <w:sz w:val="24"/>
        </w:rPr>
      </w:pPr>
      <w:r>
        <w:rPr>
          <w:sz w:val="24"/>
        </w:rPr>
        <w:t>Implementar</w:t>
      </w:r>
      <w:r>
        <w:rPr>
          <w:spacing w:val="40"/>
          <w:sz w:val="24"/>
        </w:rPr>
        <w:t xml:space="preserve"> </w:t>
      </w:r>
      <w:r>
        <w:rPr>
          <w:sz w:val="24"/>
        </w:rPr>
        <w:t>medidas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40"/>
          <w:sz w:val="24"/>
        </w:rPr>
        <w:t xml:space="preserve"> </w:t>
      </w:r>
      <w:r>
        <w:rPr>
          <w:sz w:val="24"/>
        </w:rPr>
        <w:t>seguridad</w:t>
      </w:r>
      <w:r>
        <w:rPr>
          <w:spacing w:val="40"/>
          <w:sz w:val="24"/>
        </w:rPr>
        <w:t xml:space="preserve"> </w:t>
      </w:r>
      <w:r>
        <w:rPr>
          <w:sz w:val="24"/>
        </w:rPr>
        <w:t>robustas</w:t>
      </w:r>
      <w:r>
        <w:rPr>
          <w:spacing w:val="40"/>
          <w:sz w:val="24"/>
        </w:rPr>
        <w:t xml:space="preserve"> </w:t>
      </w:r>
      <w:r>
        <w:rPr>
          <w:sz w:val="24"/>
        </w:rPr>
        <w:t>para</w:t>
      </w:r>
      <w:r>
        <w:rPr>
          <w:spacing w:val="40"/>
          <w:sz w:val="24"/>
        </w:rPr>
        <w:t xml:space="preserve"> </w:t>
      </w:r>
      <w:r>
        <w:rPr>
          <w:sz w:val="24"/>
        </w:rPr>
        <w:t>proteger</w:t>
      </w:r>
      <w:r>
        <w:rPr>
          <w:spacing w:val="40"/>
          <w:sz w:val="24"/>
        </w:rPr>
        <w:t xml:space="preserve"> </w:t>
      </w:r>
      <w:r>
        <w:rPr>
          <w:sz w:val="24"/>
        </w:rPr>
        <w:t>la</w:t>
      </w:r>
      <w:r>
        <w:rPr>
          <w:spacing w:val="40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40"/>
          <w:sz w:val="24"/>
        </w:rPr>
        <w:t xml:space="preserve"> </w:t>
      </w:r>
      <w:r>
        <w:rPr>
          <w:sz w:val="24"/>
        </w:rPr>
        <w:t>y cumplir con estándares de seguridad y regulaciones.</w:t>
      </w:r>
    </w:p>
    <w:p w:rsidR="00AD1579" w:rsidRDefault="00024FCC" w14:paraId="28719A31" w14:textId="77777777">
      <w:pPr>
        <w:pStyle w:val="ListParagraph"/>
        <w:numPr>
          <w:ilvl w:val="1"/>
          <w:numId w:val="5"/>
        </w:numPr>
        <w:tabs>
          <w:tab w:val="left" w:pos="520"/>
        </w:tabs>
        <w:spacing w:before="10"/>
        <w:jc w:val="both"/>
        <w:rPr>
          <w:b/>
          <w:sz w:val="24"/>
        </w:rPr>
      </w:pPr>
      <w:bookmarkStart w:name="3.2._Descripción_del_problema:" w:id="13"/>
      <w:bookmarkEnd w:id="13"/>
      <w:r>
        <w:rPr>
          <w:b/>
          <w:sz w:val="24"/>
        </w:rPr>
        <w:t>Descripción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problema:</w:t>
      </w:r>
    </w:p>
    <w:p w:rsidR="00AD1579" w:rsidRDefault="00024FCC" w14:textId="77777777" w14:paraId="72A8AA28">
      <w:pPr>
        <w:pStyle w:val="BodyText"/>
        <w:spacing w:before="139" w:line="360" w:lineRule="auto"/>
        <w:ind w:left="100" w:right="118"/>
        <w:jc w:val="both"/>
        <w:sectPr w:rsidR="00AD1579">
          <w:pgSz w:w="11910" w:h="16840" w:orient="portrait"/>
          <w:pgMar w:top="1760" w:right="1580" w:bottom="280" w:left="1600" w:header="720" w:footer="720" w:gutter="0"/>
          <w:cols w:space="720"/>
        </w:sectPr>
      </w:pPr>
      <w:r>
        <w:rPr/>
        <w:t>La empresa Campo Verde enfrenta desafíos en la gestión de sus operaciones debido a la utilización de procesos manuales y la ausencia de una plataforma tecnológica unificada. La</w:t>
      </w:r>
      <w:r>
        <w:rPr>
          <w:spacing w:val="-14"/>
        </w:rPr>
        <w:t xml:space="preserve"> </w:t>
      </w:r>
      <w:r>
        <w:rPr/>
        <w:t>compañía</w:t>
      </w:r>
      <w:r>
        <w:rPr>
          <w:spacing w:val="-10"/>
        </w:rPr>
        <w:t xml:space="preserve"> </w:t>
      </w:r>
      <w:r>
        <w:rPr/>
        <w:t>no</w:t>
      </w:r>
      <w:r>
        <w:rPr>
          <w:spacing w:val="-13"/>
        </w:rPr>
        <w:t xml:space="preserve"> </w:t>
      </w:r>
      <w:r>
        <w:rPr/>
        <w:t>cuenta</w:t>
      </w:r>
      <w:r>
        <w:rPr>
          <w:spacing w:val="-14"/>
        </w:rPr>
        <w:t xml:space="preserve"> </w:t>
      </w:r>
      <w:r>
        <w:rPr/>
        <w:t>con</w:t>
      </w:r>
      <w:r>
        <w:rPr>
          <w:spacing w:val="-9"/>
        </w:rPr>
        <w:t xml:space="preserve"> </w:t>
      </w:r>
      <w:r>
        <w:rPr/>
        <w:t>un</w:t>
      </w:r>
      <w:r>
        <w:rPr>
          <w:spacing w:val="-13"/>
        </w:rPr>
        <w:t xml:space="preserve"> </w:t>
      </w:r>
      <w:r>
        <w:rPr/>
        <w:t>sistema</w:t>
      </w:r>
      <w:r>
        <w:rPr>
          <w:spacing w:val="-14"/>
        </w:rPr>
        <w:t xml:space="preserve"> </w:t>
      </w:r>
      <w:r>
        <w:rPr/>
        <w:t>que</w:t>
      </w:r>
      <w:r>
        <w:rPr>
          <w:spacing w:val="-10"/>
        </w:rPr>
        <w:t xml:space="preserve"> </w:t>
      </w:r>
      <w:r>
        <w:rPr/>
        <w:t>le</w:t>
      </w:r>
      <w:r>
        <w:rPr>
          <w:spacing w:val="-14"/>
        </w:rPr>
        <w:t xml:space="preserve"> </w:t>
      </w:r>
      <w:r>
        <w:rPr/>
        <w:t>permita</w:t>
      </w:r>
      <w:r>
        <w:rPr>
          <w:spacing w:val="-10"/>
        </w:rPr>
        <w:t xml:space="preserve"> </w:t>
      </w:r>
      <w:r>
        <w:rPr/>
        <w:t>coordinar</w:t>
      </w:r>
      <w:r>
        <w:rPr>
          <w:spacing w:val="-12"/>
        </w:rPr>
        <w:t xml:space="preserve"> </w:t>
      </w:r>
      <w:r>
        <w:rPr/>
        <w:t>y</w:t>
      </w:r>
      <w:r>
        <w:rPr>
          <w:spacing w:val="-13"/>
        </w:rPr>
        <w:t xml:space="preserve"> </w:t>
      </w:r>
      <w:r>
        <w:rPr/>
        <w:t>seguir</w:t>
      </w:r>
      <w:r>
        <w:rPr>
          <w:spacing w:val="-12"/>
        </w:rPr>
        <w:t xml:space="preserve"> </w:t>
      </w:r>
      <w:r>
        <w:rPr/>
        <w:t>de</w:t>
      </w:r>
      <w:r>
        <w:rPr>
          <w:spacing w:val="-10"/>
        </w:rPr>
        <w:t xml:space="preserve"> </w:t>
      </w:r>
      <w:r>
        <w:rPr/>
        <w:t>manera</w:t>
      </w:r>
      <w:r>
        <w:rPr>
          <w:spacing w:val="-10"/>
        </w:rPr>
        <w:t xml:space="preserve"> </w:t>
      </w:r>
      <w:r>
        <w:rPr/>
        <w:t>eficaz sus</w:t>
      </w:r>
      <w:r>
        <w:rPr>
          <w:spacing w:val="-4"/>
        </w:rPr>
        <w:t xml:space="preserve"> </w:t>
      </w:r>
      <w:r>
        <w:rPr/>
        <w:t>actividades</w:t>
      </w:r>
      <w:r>
        <w:rPr>
          <w:spacing w:val="-4"/>
        </w:rPr>
        <w:t xml:space="preserve"> </w:t>
      </w:r>
      <w:r>
        <w:rPr/>
        <w:t>agropecuarias,</w:t>
      </w:r>
      <w:r>
        <w:rPr>
          <w:spacing w:val="-5"/>
        </w:rPr>
        <w:t xml:space="preserve"> </w:t>
      </w:r>
      <w:r>
        <w:rPr/>
        <w:t>lo</w:t>
      </w:r>
      <w:r>
        <w:rPr>
          <w:spacing w:val="-5"/>
        </w:rPr>
        <w:t xml:space="preserve"> </w:t>
      </w:r>
      <w:r>
        <w:rPr/>
        <w:t>que</w:t>
      </w:r>
      <w:r>
        <w:rPr>
          <w:spacing w:val="-7"/>
        </w:rPr>
        <w:t xml:space="preserve"> </w:t>
      </w:r>
      <w:r>
        <w:rPr/>
        <w:t>incluye</w:t>
      </w:r>
      <w:r>
        <w:rPr>
          <w:spacing w:val="-7"/>
        </w:rPr>
        <w:t xml:space="preserve"> </w:t>
      </w:r>
      <w:r>
        <w:rPr/>
        <w:t>la</w:t>
      </w:r>
      <w:r>
        <w:rPr>
          <w:spacing w:val="-7"/>
        </w:rPr>
        <w:t xml:space="preserve"> </w:t>
      </w:r>
      <w:r>
        <w:rPr/>
        <w:t>administración</w:t>
      </w:r>
      <w:r>
        <w:rPr>
          <w:spacing w:val="-5"/>
        </w:rPr>
        <w:t xml:space="preserve"> </w:t>
      </w:r>
      <w:r>
        <w:rPr/>
        <w:t>del</w:t>
      </w:r>
      <w:r>
        <w:rPr>
          <w:spacing w:val="-7"/>
        </w:rPr>
        <w:t xml:space="preserve"> </w:t>
      </w:r>
      <w:r>
        <w:rPr/>
        <w:t>inventario,</w:t>
      </w:r>
      <w:r>
        <w:rPr>
          <w:spacing w:val="-5"/>
        </w:rPr>
        <w:t xml:space="preserve"> </w:t>
      </w:r>
      <w:r>
        <w:rPr/>
        <w:t>gestión</w:t>
      </w:r>
      <w:r>
        <w:rPr>
          <w:spacing w:val="-5"/>
        </w:rPr>
        <w:t xml:space="preserve"> </w:t>
      </w:r>
      <w:r>
        <w:rPr/>
        <w:t>de pedidos y creación de reportes.</w:t>
      </w:r>
    </w:p>
    <w:p w:rsidR="00AD1579" w:rsidP="069B0097" w:rsidRDefault="00024FCC" w14:paraId="4B94C574" w14:textId="77777777">
      <w:pPr>
        <w:pStyle w:val="ListParagraph"/>
        <w:numPr>
          <w:ilvl w:val="1"/>
          <w:numId w:val="5"/>
        </w:numPr>
        <w:tabs>
          <w:tab w:val="left" w:pos="520"/>
        </w:tabs>
        <w:spacing w:before="76"/>
        <w:rPr>
          <w:b w:val="1"/>
          <w:bCs w:val="1"/>
          <w:sz w:val="24"/>
          <w:szCs w:val="24"/>
        </w:rPr>
      </w:pPr>
      <w:bookmarkStart w:name="3.3._Alcance_del_proyecto:" w:id="14"/>
      <w:bookmarkEnd w:id="14"/>
      <w:r w:rsidRPr="069B0097">
        <w:rPr>
          <w:b w:val="1"/>
          <w:bCs w:val="1"/>
          <w:sz w:val="24"/>
          <w:szCs w:val="24"/>
        </w:rPr>
        <w:t>Alcance</w:t>
      </w:r>
      <w:r w:rsidRPr="069B0097">
        <w:rPr>
          <w:b w:val="1"/>
          <w:bCs w:val="1"/>
          <w:spacing w:val="-5"/>
          <w:sz w:val="24"/>
          <w:szCs w:val="24"/>
        </w:rPr>
        <w:t xml:space="preserve"> </w:t>
      </w:r>
      <w:r w:rsidRPr="069B0097">
        <w:rPr>
          <w:b w:val="1"/>
          <w:bCs w:val="1"/>
          <w:sz w:val="24"/>
          <w:szCs w:val="24"/>
        </w:rPr>
        <w:t>del</w:t>
      </w:r>
      <w:r w:rsidRPr="069B0097">
        <w:rPr>
          <w:b w:val="1"/>
          <w:bCs w:val="1"/>
          <w:spacing w:val="-4"/>
          <w:sz w:val="24"/>
          <w:szCs w:val="24"/>
        </w:rPr>
        <w:t xml:space="preserve"> </w:t>
      </w:r>
      <w:r w:rsidRPr="069B0097">
        <w:rPr>
          <w:b w:val="1"/>
          <w:bCs w:val="1"/>
          <w:spacing w:val="-2"/>
          <w:sz w:val="24"/>
          <w:szCs w:val="24"/>
        </w:rPr>
        <w:t>proyecto:</w:t>
      </w:r>
    </w:p>
    <w:p w:rsidR="00AD1579" w:rsidRDefault="00024FCC" w14:paraId="2567D5F9" w14:textId="77777777">
      <w:pPr>
        <w:pStyle w:val="BodyText"/>
        <w:spacing w:before="139"/>
        <w:ind w:left="100"/>
      </w:pPr>
      <w:r>
        <w:t>El</w:t>
      </w:r>
      <w:r>
        <w:rPr>
          <w:spacing w:val="-4"/>
        </w:rPr>
        <w:t xml:space="preserve"> </w:t>
      </w:r>
      <w:r>
        <w:t>proyecto</w:t>
      </w:r>
      <w:r>
        <w:rPr>
          <w:spacing w:val="-1"/>
        </w:rPr>
        <w:t xml:space="preserve"> </w:t>
      </w:r>
      <w:r>
        <w:t>contará</w:t>
      </w:r>
      <w:r>
        <w:rPr>
          <w:spacing w:val="-4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 xml:space="preserve">siguientes </w:t>
      </w:r>
      <w:r>
        <w:rPr>
          <w:spacing w:val="-2"/>
        </w:rPr>
        <w:t>funcionalidades:</w:t>
      </w:r>
    </w:p>
    <w:p w:rsidR="00AD1579" w:rsidRDefault="00024FCC" w14:paraId="1B887B57" w14:textId="77777777">
      <w:pPr>
        <w:pStyle w:val="ListParagraph"/>
        <w:numPr>
          <w:ilvl w:val="0"/>
          <w:numId w:val="4"/>
        </w:numPr>
        <w:tabs>
          <w:tab w:val="left" w:pos="821"/>
        </w:tabs>
        <w:spacing w:before="137" w:line="352" w:lineRule="auto"/>
        <w:ind w:right="121"/>
        <w:rPr>
          <w:sz w:val="24"/>
        </w:rPr>
      </w:pPr>
      <w:r>
        <w:rPr>
          <w:sz w:val="24"/>
        </w:rPr>
        <w:t>Registro</w:t>
      </w:r>
      <w:r>
        <w:rPr>
          <w:spacing w:val="34"/>
          <w:sz w:val="24"/>
        </w:rPr>
        <w:t xml:space="preserve"> </w:t>
      </w:r>
      <w:r>
        <w:rPr>
          <w:sz w:val="24"/>
        </w:rPr>
        <w:t>de</w:t>
      </w:r>
      <w:r>
        <w:rPr>
          <w:spacing w:val="34"/>
          <w:sz w:val="24"/>
        </w:rPr>
        <w:t xml:space="preserve"> </w:t>
      </w:r>
      <w:r>
        <w:rPr>
          <w:sz w:val="24"/>
        </w:rPr>
        <w:t>usuarios</w:t>
      </w:r>
      <w:r>
        <w:rPr>
          <w:spacing w:val="36"/>
          <w:sz w:val="24"/>
        </w:rPr>
        <w:t xml:space="preserve"> </w:t>
      </w:r>
      <w:r>
        <w:rPr>
          <w:sz w:val="24"/>
        </w:rPr>
        <w:t>(clientes,</w:t>
      </w:r>
      <w:r>
        <w:rPr>
          <w:spacing w:val="34"/>
          <w:sz w:val="24"/>
        </w:rPr>
        <w:t xml:space="preserve"> </w:t>
      </w:r>
      <w:r>
        <w:rPr>
          <w:sz w:val="24"/>
        </w:rPr>
        <w:t>empleados)</w:t>
      </w:r>
      <w:r>
        <w:rPr>
          <w:spacing w:val="34"/>
          <w:sz w:val="24"/>
        </w:rPr>
        <w:t xml:space="preserve"> </w:t>
      </w:r>
      <w:r>
        <w:rPr>
          <w:sz w:val="24"/>
        </w:rPr>
        <w:t>con</w:t>
      </w:r>
      <w:r>
        <w:rPr>
          <w:spacing w:val="34"/>
          <w:sz w:val="24"/>
        </w:rPr>
        <w:t xml:space="preserve"> </w:t>
      </w:r>
      <w:r>
        <w:rPr>
          <w:sz w:val="24"/>
        </w:rPr>
        <w:t>diferentes</w:t>
      </w:r>
      <w:r>
        <w:rPr>
          <w:spacing w:val="36"/>
          <w:sz w:val="24"/>
        </w:rPr>
        <w:t xml:space="preserve"> </w:t>
      </w:r>
      <w:r>
        <w:rPr>
          <w:sz w:val="24"/>
        </w:rPr>
        <w:t>roles</w:t>
      </w:r>
      <w:r>
        <w:rPr>
          <w:spacing w:val="36"/>
          <w:sz w:val="24"/>
        </w:rPr>
        <w:t xml:space="preserve"> </w:t>
      </w:r>
      <w:r>
        <w:rPr>
          <w:sz w:val="24"/>
        </w:rPr>
        <w:t>y</w:t>
      </w:r>
      <w:r>
        <w:rPr>
          <w:spacing w:val="34"/>
          <w:sz w:val="24"/>
        </w:rPr>
        <w:t xml:space="preserve"> </w:t>
      </w:r>
      <w:r>
        <w:rPr>
          <w:sz w:val="24"/>
        </w:rPr>
        <w:t>permisos</w:t>
      </w:r>
      <w:r>
        <w:rPr>
          <w:spacing w:val="36"/>
          <w:sz w:val="24"/>
        </w:rPr>
        <w:t xml:space="preserve"> </w:t>
      </w:r>
      <w:r>
        <w:rPr>
          <w:sz w:val="24"/>
        </w:rPr>
        <w:t xml:space="preserve">de </w:t>
      </w:r>
      <w:r>
        <w:rPr>
          <w:spacing w:val="-2"/>
          <w:sz w:val="24"/>
        </w:rPr>
        <w:t>acceso.</w:t>
      </w:r>
    </w:p>
    <w:p w:rsidR="00AD1579" w:rsidRDefault="00024FCC" w14:paraId="5DF06FD3" w14:textId="77777777">
      <w:pPr>
        <w:pStyle w:val="ListParagraph"/>
        <w:numPr>
          <w:ilvl w:val="0"/>
          <w:numId w:val="4"/>
        </w:numPr>
        <w:tabs>
          <w:tab w:val="left" w:pos="821"/>
        </w:tabs>
        <w:spacing w:before="8" w:line="352" w:lineRule="auto"/>
        <w:ind w:right="118"/>
        <w:rPr>
          <w:sz w:val="24"/>
        </w:rPr>
      </w:pPr>
      <w:r>
        <w:rPr>
          <w:sz w:val="24"/>
        </w:rPr>
        <w:t>Acceso</w:t>
      </w:r>
      <w:r>
        <w:rPr>
          <w:spacing w:val="40"/>
          <w:sz w:val="24"/>
        </w:rPr>
        <w:t xml:space="preserve"> </w:t>
      </w:r>
      <w:r>
        <w:rPr>
          <w:sz w:val="24"/>
        </w:rPr>
        <w:t>seguro</w:t>
      </w:r>
      <w:r>
        <w:rPr>
          <w:spacing w:val="40"/>
          <w:sz w:val="24"/>
        </w:rPr>
        <w:t xml:space="preserve"> </w:t>
      </w:r>
      <w:r>
        <w:rPr>
          <w:sz w:val="24"/>
        </w:rPr>
        <w:t>a</w:t>
      </w:r>
      <w:r>
        <w:rPr>
          <w:spacing w:val="40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40"/>
          <w:sz w:val="24"/>
        </w:rPr>
        <w:t xml:space="preserve"> </w:t>
      </w:r>
      <w:r>
        <w:rPr>
          <w:sz w:val="24"/>
        </w:rPr>
        <w:t>institucional,</w:t>
      </w:r>
      <w:r>
        <w:rPr>
          <w:spacing w:val="40"/>
          <w:sz w:val="24"/>
        </w:rPr>
        <w:t xml:space="preserve"> </w:t>
      </w:r>
      <w:r>
        <w:rPr>
          <w:sz w:val="24"/>
        </w:rPr>
        <w:t>noticias,</w:t>
      </w:r>
      <w:r>
        <w:rPr>
          <w:spacing w:val="40"/>
          <w:sz w:val="24"/>
        </w:rPr>
        <w:t xml:space="preserve"> </w:t>
      </w:r>
      <w:r>
        <w:rPr>
          <w:sz w:val="24"/>
        </w:rPr>
        <w:t>eventos</w:t>
      </w:r>
      <w:r>
        <w:rPr>
          <w:spacing w:val="40"/>
          <w:sz w:val="24"/>
        </w:rPr>
        <w:t xml:space="preserve"> </w:t>
      </w:r>
      <w:r>
        <w:rPr>
          <w:sz w:val="24"/>
        </w:rPr>
        <w:t>y</w:t>
      </w:r>
      <w:r>
        <w:rPr>
          <w:spacing w:val="77"/>
          <w:sz w:val="24"/>
        </w:rPr>
        <w:t xml:space="preserve"> </w:t>
      </w:r>
      <w:r>
        <w:rPr>
          <w:sz w:val="24"/>
        </w:rPr>
        <w:t>catálogo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40"/>
          <w:sz w:val="24"/>
        </w:rPr>
        <w:t xml:space="preserve"> </w:t>
      </w:r>
      <w:r>
        <w:rPr>
          <w:spacing w:val="-2"/>
          <w:sz w:val="24"/>
        </w:rPr>
        <w:t>productos.</w:t>
      </w:r>
    </w:p>
    <w:p w:rsidR="00AD1579" w:rsidRDefault="00024FCC" w14:paraId="6BFEECD5" w14:textId="77777777">
      <w:pPr>
        <w:pStyle w:val="ListParagraph"/>
        <w:numPr>
          <w:ilvl w:val="0"/>
          <w:numId w:val="4"/>
        </w:numPr>
        <w:tabs>
          <w:tab w:val="left" w:pos="820"/>
        </w:tabs>
        <w:spacing w:before="7"/>
        <w:ind w:left="820"/>
        <w:rPr>
          <w:sz w:val="24"/>
        </w:rPr>
      </w:pPr>
      <w:r>
        <w:rPr>
          <w:sz w:val="24"/>
        </w:rPr>
        <w:t>Publicación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noticias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actualizaciones</w:t>
      </w:r>
      <w:r>
        <w:rPr>
          <w:spacing w:val="-1"/>
          <w:sz w:val="24"/>
        </w:rPr>
        <w:t xml:space="preserve"> </w:t>
      </w:r>
      <w:r>
        <w:rPr>
          <w:sz w:val="24"/>
        </w:rPr>
        <w:t>sobre</w:t>
      </w:r>
      <w:r>
        <w:rPr>
          <w:spacing w:val="-5"/>
          <w:sz w:val="24"/>
        </w:rPr>
        <w:t xml:space="preserve"> </w:t>
      </w:r>
      <w:r>
        <w:rPr>
          <w:sz w:val="24"/>
        </w:rPr>
        <w:t>las</w:t>
      </w:r>
      <w:r>
        <w:rPr>
          <w:spacing w:val="-1"/>
          <w:sz w:val="24"/>
        </w:rPr>
        <w:t xml:space="preserve"> </w:t>
      </w:r>
      <w:r>
        <w:rPr>
          <w:sz w:val="24"/>
        </w:rPr>
        <w:t>actividades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empresa.</w:t>
      </w:r>
    </w:p>
    <w:p w:rsidR="00AD1579" w:rsidRDefault="00024FCC" w14:paraId="2DD098E6" w14:textId="77777777">
      <w:pPr>
        <w:pStyle w:val="ListParagraph"/>
        <w:numPr>
          <w:ilvl w:val="0"/>
          <w:numId w:val="4"/>
        </w:numPr>
        <w:tabs>
          <w:tab w:val="left" w:pos="821"/>
        </w:tabs>
        <w:spacing w:before="136" w:line="357" w:lineRule="auto"/>
        <w:ind w:right="122"/>
        <w:rPr>
          <w:sz w:val="24"/>
        </w:rPr>
      </w:pPr>
      <w:r>
        <w:rPr>
          <w:sz w:val="24"/>
        </w:rPr>
        <w:t>Visualización</w:t>
      </w:r>
      <w:r>
        <w:rPr>
          <w:spacing w:val="-11"/>
          <w:sz w:val="24"/>
        </w:rPr>
        <w:t xml:space="preserve"> </w:t>
      </w:r>
      <w:r>
        <w:rPr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11"/>
          <w:sz w:val="24"/>
        </w:rPr>
        <w:t xml:space="preserve"> </w:t>
      </w:r>
      <w:r>
        <w:rPr>
          <w:sz w:val="24"/>
        </w:rPr>
        <w:t>detallada</w:t>
      </w:r>
      <w:r>
        <w:rPr>
          <w:spacing w:val="-12"/>
          <w:sz w:val="24"/>
        </w:rPr>
        <w:t xml:space="preserve"> </w:t>
      </w:r>
      <w:r>
        <w:rPr>
          <w:sz w:val="24"/>
        </w:rPr>
        <w:t>sobre</w:t>
      </w:r>
      <w:r>
        <w:rPr>
          <w:spacing w:val="-12"/>
          <w:sz w:val="24"/>
        </w:rPr>
        <w:t xml:space="preserve"> </w:t>
      </w:r>
      <w:r>
        <w:rPr>
          <w:sz w:val="24"/>
        </w:rPr>
        <w:t>los</w:t>
      </w:r>
      <w:r>
        <w:rPr>
          <w:spacing w:val="-9"/>
          <w:sz w:val="24"/>
        </w:rPr>
        <w:t xml:space="preserve"> </w:t>
      </w:r>
      <w:r>
        <w:rPr>
          <w:sz w:val="24"/>
        </w:rPr>
        <w:t>productos</w:t>
      </w:r>
      <w:r>
        <w:rPr>
          <w:spacing w:val="-9"/>
          <w:sz w:val="24"/>
        </w:rPr>
        <w:t xml:space="preserve"> </w:t>
      </w:r>
      <w:r>
        <w:rPr>
          <w:sz w:val="24"/>
        </w:rPr>
        <w:t>disponibles,</w:t>
      </w:r>
      <w:r>
        <w:rPr>
          <w:spacing w:val="-11"/>
          <w:sz w:val="24"/>
        </w:rPr>
        <w:t xml:space="preserve"> </w:t>
      </w:r>
      <w:r>
        <w:rPr>
          <w:sz w:val="24"/>
        </w:rPr>
        <w:t>precios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y </w:t>
      </w:r>
      <w:r>
        <w:rPr>
          <w:spacing w:val="-2"/>
          <w:sz w:val="24"/>
        </w:rPr>
        <w:t>disponibilidad.</w:t>
      </w:r>
    </w:p>
    <w:p w:rsidR="00AD1579" w:rsidRDefault="00024FCC" w14:paraId="36866A39" w14:textId="77777777">
      <w:pPr>
        <w:pStyle w:val="ListParagraph"/>
        <w:numPr>
          <w:ilvl w:val="0"/>
          <w:numId w:val="4"/>
        </w:numPr>
        <w:tabs>
          <w:tab w:val="left" w:pos="821"/>
        </w:tabs>
        <w:spacing w:line="357" w:lineRule="auto"/>
        <w:ind w:right="125"/>
        <w:rPr>
          <w:sz w:val="24"/>
        </w:rPr>
      </w:pPr>
      <w:r>
        <w:rPr>
          <w:sz w:val="24"/>
        </w:rPr>
        <w:t>Gestión de</w:t>
      </w:r>
      <w:r>
        <w:rPr>
          <w:spacing w:val="-1"/>
          <w:sz w:val="24"/>
        </w:rPr>
        <w:t xml:space="preserve"> </w:t>
      </w:r>
      <w:r>
        <w:rPr>
          <w:sz w:val="24"/>
        </w:rPr>
        <w:t>inventario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productos</w:t>
      </w:r>
      <w:r>
        <w:rPr>
          <w:spacing w:val="-3"/>
          <w:sz w:val="24"/>
        </w:rPr>
        <w:t xml:space="preserve"> </w:t>
      </w:r>
      <w:r>
        <w:rPr>
          <w:sz w:val="24"/>
        </w:rPr>
        <w:t>agrícolas</w:t>
      </w:r>
      <w:r>
        <w:rPr>
          <w:spacing w:val="-3"/>
          <w:sz w:val="24"/>
        </w:rPr>
        <w:t xml:space="preserve"> </w:t>
      </w:r>
      <w:r>
        <w:rPr>
          <w:sz w:val="24"/>
        </w:rPr>
        <w:t>y ganaderos,</w:t>
      </w:r>
      <w:r>
        <w:rPr>
          <w:spacing w:val="-4"/>
          <w:sz w:val="24"/>
        </w:rPr>
        <w:t xml:space="preserve"> </w:t>
      </w:r>
      <w:r>
        <w:rPr>
          <w:sz w:val="24"/>
        </w:rPr>
        <w:t>incluyendo</w:t>
      </w:r>
      <w:r>
        <w:rPr>
          <w:spacing w:val="-4"/>
          <w:sz w:val="24"/>
        </w:rPr>
        <w:t xml:space="preserve"> </w:t>
      </w:r>
      <w:r>
        <w:rPr>
          <w:sz w:val="24"/>
        </w:rPr>
        <w:t>registro</w:t>
      </w:r>
      <w:r>
        <w:rPr>
          <w:spacing w:val="-4"/>
          <w:sz w:val="24"/>
        </w:rPr>
        <w:t xml:space="preserve"> </w:t>
      </w:r>
      <w:r>
        <w:rPr>
          <w:sz w:val="24"/>
        </w:rPr>
        <w:t>de entradas y salidas, y control de existencias.</w:t>
      </w:r>
    </w:p>
    <w:p w:rsidR="00AD1579" w:rsidRDefault="00024FCC" w14:paraId="5DA5EF29" w14:textId="77777777">
      <w:pPr>
        <w:pStyle w:val="ListParagraph"/>
        <w:numPr>
          <w:ilvl w:val="0"/>
          <w:numId w:val="4"/>
        </w:numPr>
        <w:tabs>
          <w:tab w:val="left" w:pos="820"/>
        </w:tabs>
        <w:spacing w:line="290" w:lineRule="exact"/>
        <w:ind w:left="820"/>
        <w:rPr>
          <w:sz w:val="24"/>
        </w:rPr>
      </w:pPr>
      <w:r>
        <w:rPr>
          <w:sz w:val="24"/>
        </w:rPr>
        <w:t>Generación</w:t>
      </w:r>
      <w:r>
        <w:rPr>
          <w:spacing w:val="-11"/>
          <w:sz w:val="24"/>
        </w:rPr>
        <w:t xml:space="preserve"> </w:t>
      </w:r>
      <w:r>
        <w:rPr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z w:val="24"/>
        </w:rPr>
        <w:t>reportes</w:t>
      </w:r>
      <w:r>
        <w:rPr>
          <w:spacing w:val="-8"/>
          <w:sz w:val="24"/>
        </w:rPr>
        <w:t xml:space="preserve"> </w:t>
      </w:r>
      <w:r>
        <w:rPr>
          <w:sz w:val="24"/>
        </w:rPr>
        <w:t>y</w:t>
      </w:r>
      <w:r>
        <w:rPr>
          <w:spacing w:val="-9"/>
          <w:sz w:val="24"/>
        </w:rPr>
        <w:t xml:space="preserve"> </w:t>
      </w:r>
      <w:r>
        <w:rPr>
          <w:sz w:val="24"/>
        </w:rPr>
        <w:t>análisis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z w:val="24"/>
        </w:rPr>
        <w:t>datos</w:t>
      </w:r>
      <w:r>
        <w:rPr>
          <w:spacing w:val="-7"/>
          <w:sz w:val="24"/>
        </w:rPr>
        <w:t xml:space="preserve"> </w:t>
      </w:r>
      <w:r>
        <w:rPr>
          <w:sz w:val="24"/>
        </w:rPr>
        <w:t>para</w:t>
      </w:r>
      <w:r>
        <w:rPr>
          <w:spacing w:val="-10"/>
          <w:sz w:val="24"/>
        </w:rPr>
        <w:t xml:space="preserve"> </w:t>
      </w:r>
      <w:r>
        <w:rPr>
          <w:sz w:val="24"/>
        </w:rPr>
        <w:t>la</w:t>
      </w:r>
      <w:r>
        <w:rPr>
          <w:spacing w:val="-10"/>
          <w:sz w:val="24"/>
        </w:rPr>
        <w:t xml:space="preserve"> </w:t>
      </w:r>
      <w:r>
        <w:rPr>
          <w:sz w:val="24"/>
        </w:rPr>
        <w:t>toma</w:t>
      </w:r>
      <w:r>
        <w:rPr>
          <w:spacing w:val="-9"/>
          <w:sz w:val="24"/>
        </w:rPr>
        <w:t xml:space="preserve"> </w:t>
      </w:r>
      <w:r>
        <w:rPr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z w:val="24"/>
        </w:rPr>
        <w:t>decisiones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estratégicas.</w:t>
      </w:r>
    </w:p>
    <w:p w:rsidR="00AD1579" w:rsidRDefault="00024FCC" w14:paraId="41D4EBA9" w14:textId="77777777">
      <w:pPr>
        <w:pStyle w:val="ListParagraph"/>
        <w:numPr>
          <w:ilvl w:val="0"/>
          <w:numId w:val="4"/>
        </w:numPr>
        <w:tabs>
          <w:tab w:val="left" w:pos="820"/>
        </w:tabs>
        <w:spacing w:before="137"/>
        <w:ind w:left="820"/>
        <w:rPr>
          <w:sz w:val="24"/>
        </w:rPr>
      </w:pPr>
      <w:r w:rsidRPr="069B0097">
        <w:rPr>
          <w:sz w:val="24"/>
          <w:szCs w:val="24"/>
        </w:rPr>
        <w:t>Gestión</w:t>
      </w:r>
      <w:r w:rsidRPr="069B0097">
        <w:rPr>
          <w:spacing w:val="-3"/>
          <w:sz w:val="24"/>
          <w:szCs w:val="24"/>
        </w:rPr>
        <w:t xml:space="preserve"> </w:t>
      </w:r>
      <w:r w:rsidRPr="069B0097">
        <w:rPr>
          <w:sz w:val="24"/>
          <w:szCs w:val="24"/>
        </w:rPr>
        <w:t>de</w:t>
      </w:r>
      <w:r w:rsidRPr="069B0097">
        <w:rPr>
          <w:spacing w:val="-4"/>
          <w:sz w:val="24"/>
          <w:szCs w:val="24"/>
        </w:rPr>
        <w:t xml:space="preserve"> </w:t>
      </w:r>
      <w:r w:rsidRPr="069B0097">
        <w:rPr>
          <w:sz w:val="24"/>
          <w:szCs w:val="24"/>
        </w:rPr>
        <w:t>pedidos</w:t>
      </w:r>
      <w:r w:rsidRPr="069B0097">
        <w:rPr>
          <w:spacing w:val="-1"/>
          <w:sz w:val="24"/>
          <w:szCs w:val="24"/>
        </w:rPr>
        <w:t xml:space="preserve"> </w:t>
      </w:r>
      <w:r w:rsidRPr="069B0097">
        <w:rPr>
          <w:sz w:val="24"/>
          <w:szCs w:val="24"/>
        </w:rPr>
        <w:t>de</w:t>
      </w:r>
      <w:r w:rsidRPr="069B0097">
        <w:rPr>
          <w:spacing w:val="1"/>
          <w:sz w:val="24"/>
          <w:szCs w:val="24"/>
        </w:rPr>
        <w:t xml:space="preserve"> </w:t>
      </w:r>
      <w:r w:rsidRPr="069B0097">
        <w:rPr>
          <w:spacing w:val="-2"/>
          <w:sz w:val="24"/>
          <w:szCs w:val="24"/>
        </w:rPr>
        <w:t>clientes.</w:t>
      </w:r>
    </w:p>
    <w:p w:rsidR="069B0097" w:rsidRDefault="069B0097" w14:paraId="4D7C1CD1" w14:textId="176900D1">
      <w:r>
        <w:br w:type="page"/>
      </w:r>
    </w:p>
    <w:p w:rsidR="00AD1579" w:rsidRDefault="00024FCC" w14:paraId="20617E39" w14:textId="77777777">
      <w:pPr>
        <w:pStyle w:val="Heading1"/>
        <w:spacing w:before="138"/>
      </w:pPr>
      <w:bookmarkStart w:name="CAPITULO_4_–_IMPLEMENTACIÓN_DE_ESTRATEGI" w:id="15"/>
      <w:bookmarkEnd w:id="15"/>
      <w:r>
        <w:t>CAPITULO</w:t>
      </w:r>
      <w:r>
        <w:rPr>
          <w:spacing w:val="-2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– IMPLEMENTACIÓN</w:t>
      </w:r>
      <w:r>
        <w:rPr>
          <w:spacing w:val="-4"/>
        </w:rPr>
        <w:t xml:space="preserve"> </w:t>
      </w:r>
      <w:r>
        <w:t xml:space="preserve">DE </w:t>
      </w:r>
      <w:r>
        <w:rPr>
          <w:spacing w:val="-2"/>
        </w:rPr>
        <w:t>ESTRATEGIA</w:t>
      </w:r>
    </w:p>
    <w:p w:rsidR="00AD1579" w:rsidRDefault="00500A11" w14:paraId="573423A7" w14:textId="28D08DCA">
      <w:pPr>
        <w:pStyle w:val="ListParagraph"/>
        <w:numPr>
          <w:ilvl w:val="1"/>
          <w:numId w:val="3"/>
        </w:numPr>
        <w:tabs>
          <w:tab w:val="left" w:pos="460"/>
        </w:tabs>
        <w:spacing w:before="139"/>
        <w:ind w:left="460" w:hanging="360"/>
        <w:rPr>
          <w:b/>
          <w:sz w:val="24"/>
        </w:rPr>
      </w:pPr>
      <w:bookmarkStart w:name="4.1_Limite_de_requerimientos:" w:id="16"/>
      <w:bookmarkEnd w:id="16"/>
      <w:r>
        <w:rPr>
          <w:b/>
          <w:sz w:val="24"/>
        </w:rPr>
        <w:t>Límite</w:t>
      </w:r>
      <w:r w:rsidR="00024FCC">
        <w:rPr>
          <w:b/>
          <w:spacing w:val="-4"/>
          <w:sz w:val="24"/>
        </w:rPr>
        <w:t xml:space="preserve"> </w:t>
      </w:r>
      <w:r w:rsidR="00024FCC">
        <w:rPr>
          <w:b/>
          <w:sz w:val="24"/>
        </w:rPr>
        <w:t>de</w:t>
      </w:r>
      <w:r w:rsidR="00024FCC">
        <w:rPr>
          <w:b/>
          <w:spacing w:val="-2"/>
          <w:sz w:val="24"/>
        </w:rPr>
        <w:t xml:space="preserve"> requerimientos:</w:t>
      </w:r>
    </w:p>
    <w:p w:rsidR="00AD1579" w:rsidRDefault="00500A11" w14:paraId="06489A6F" w14:textId="07E2C14E">
      <w:pPr>
        <w:pStyle w:val="ListParagraph"/>
        <w:numPr>
          <w:ilvl w:val="2"/>
          <w:numId w:val="3"/>
        </w:numPr>
        <w:tabs>
          <w:tab w:val="left" w:pos="640"/>
        </w:tabs>
        <w:spacing w:before="135"/>
        <w:ind w:left="640" w:hanging="540"/>
        <w:rPr>
          <w:b/>
          <w:sz w:val="24"/>
        </w:rPr>
      </w:pPr>
      <w:r>
        <w:rPr>
          <w:b/>
          <w:sz w:val="24"/>
        </w:rPr>
        <w:t>Requerimiento</w:t>
      </w:r>
      <w:r>
        <w:rPr>
          <w:b/>
          <w:spacing w:val="-8"/>
          <w:sz w:val="24"/>
        </w:rPr>
        <w:t>s funcionales</w:t>
      </w:r>
      <w:r w:rsidR="00024FCC">
        <w:rPr>
          <w:b/>
          <w:spacing w:val="-2"/>
          <w:sz w:val="24"/>
        </w:rPr>
        <w:t>:</w:t>
      </w:r>
    </w:p>
    <w:p w:rsidR="00AD1579" w:rsidRDefault="00024FCC" w14:paraId="2A5942DB" w14:textId="77777777">
      <w:pPr>
        <w:pStyle w:val="BodyText"/>
        <w:spacing w:before="139"/>
        <w:ind w:left="100"/>
      </w:pPr>
      <w:r>
        <w:t>Portal</w:t>
      </w:r>
      <w:r>
        <w:rPr>
          <w:spacing w:val="-5"/>
        </w:rPr>
        <w:t xml:space="preserve"> </w:t>
      </w:r>
      <w:r>
        <w:rPr>
          <w:spacing w:val="-2"/>
        </w:rPr>
        <w:t>Institucional:</w:t>
      </w:r>
    </w:p>
    <w:p w:rsidR="00AD1579" w:rsidRDefault="00024FCC" w14:paraId="3D669DAE" w14:textId="77777777">
      <w:pPr>
        <w:pStyle w:val="ListParagraph"/>
        <w:numPr>
          <w:ilvl w:val="3"/>
          <w:numId w:val="3"/>
        </w:numPr>
        <w:tabs>
          <w:tab w:val="left" w:pos="821"/>
        </w:tabs>
        <w:spacing w:before="136" w:line="352" w:lineRule="auto"/>
        <w:ind w:right="128"/>
        <w:rPr>
          <w:sz w:val="24"/>
        </w:rPr>
      </w:pPr>
      <w:r>
        <w:rPr>
          <w:sz w:val="24"/>
        </w:rPr>
        <w:t>Registro</w:t>
      </w:r>
      <w:r>
        <w:rPr>
          <w:spacing w:val="29"/>
          <w:sz w:val="24"/>
        </w:rPr>
        <w:t xml:space="preserve"> </w:t>
      </w:r>
      <w:r>
        <w:rPr>
          <w:sz w:val="24"/>
        </w:rPr>
        <w:t>de</w:t>
      </w:r>
      <w:r>
        <w:rPr>
          <w:spacing w:val="28"/>
          <w:sz w:val="24"/>
        </w:rPr>
        <w:t xml:space="preserve"> </w:t>
      </w:r>
      <w:r>
        <w:rPr>
          <w:sz w:val="24"/>
        </w:rPr>
        <w:t>usuarios</w:t>
      </w:r>
      <w:r>
        <w:rPr>
          <w:spacing w:val="31"/>
          <w:sz w:val="24"/>
        </w:rPr>
        <w:t xml:space="preserve"> </w:t>
      </w:r>
      <w:r>
        <w:rPr>
          <w:sz w:val="24"/>
        </w:rPr>
        <w:t>(clientes,</w:t>
      </w:r>
      <w:r>
        <w:rPr>
          <w:spacing w:val="29"/>
          <w:sz w:val="24"/>
        </w:rPr>
        <w:t xml:space="preserve"> </w:t>
      </w:r>
      <w:r>
        <w:rPr>
          <w:sz w:val="24"/>
        </w:rPr>
        <w:t>proveedores,</w:t>
      </w:r>
      <w:r>
        <w:rPr>
          <w:spacing w:val="29"/>
          <w:sz w:val="24"/>
        </w:rPr>
        <w:t xml:space="preserve"> </w:t>
      </w:r>
      <w:r>
        <w:rPr>
          <w:sz w:val="24"/>
        </w:rPr>
        <w:t>empleados)</w:t>
      </w:r>
      <w:r>
        <w:rPr>
          <w:spacing w:val="29"/>
          <w:sz w:val="24"/>
        </w:rPr>
        <w:t xml:space="preserve"> </w:t>
      </w:r>
      <w:r>
        <w:rPr>
          <w:sz w:val="24"/>
        </w:rPr>
        <w:t>con</w:t>
      </w:r>
      <w:r>
        <w:rPr>
          <w:spacing w:val="29"/>
          <w:sz w:val="24"/>
        </w:rPr>
        <w:t xml:space="preserve"> </w:t>
      </w:r>
      <w:r>
        <w:rPr>
          <w:sz w:val="24"/>
        </w:rPr>
        <w:t>diferentes</w:t>
      </w:r>
      <w:r>
        <w:rPr>
          <w:spacing w:val="31"/>
          <w:sz w:val="24"/>
        </w:rPr>
        <w:t xml:space="preserve"> </w:t>
      </w:r>
      <w:r>
        <w:rPr>
          <w:sz w:val="24"/>
        </w:rPr>
        <w:t>roles</w:t>
      </w:r>
      <w:r>
        <w:rPr>
          <w:spacing w:val="31"/>
          <w:sz w:val="24"/>
        </w:rPr>
        <w:t xml:space="preserve"> </w:t>
      </w:r>
      <w:r>
        <w:rPr>
          <w:sz w:val="24"/>
        </w:rPr>
        <w:t>y permisos de acceso.</w:t>
      </w:r>
    </w:p>
    <w:p w:rsidR="00AD1579" w:rsidRDefault="00024FCC" w14:paraId="24BBF90D" w14:textId="77777777">
      <w:pPr>
        <w:pStyle w:val="ListParagraph"/>
        <w:numPr>
          <w:ilvl w:val="3"/>
          <w:numId w:val="3"/>
        </w:numPr>
        <w:tabs>
          <w:tab w:val="left" w:pos="821"/>
        </w:tabs>
        <w:spacing w:before="8" w:line="352" w:lineRule="auto"/>
        <w:ind w:right="126"/>
        <w:rPr>
          <w:sz w:val="24"/>
        </w:rPr>
      </w:pPr>
      <w:r>
        <w:rPr>
          <w:sz w:val="24"/>
        </w:rPr>
        <w:t>Acceso</w:t>
      </w:r>
      <w:r>
        <w:rPr>
          <w:spacing w:val="40"/>
          <w:sz w:val="24"/>
        </w:rPr>
        <w:t xml:space="preserve"> </w:t>
      </w:r>
      <w:r>
        <w:rPr>
          <w:sz w:val="24"/>
        </w:rPr>
        <w:t>seguro</w:t>
      </w:r>
      <w:r>
        <w:rPr>
          <w:spacing w:val="40"/>
          <w:sz w:val="24"/>
        </w:rPr>
        <w:t xml:space="preserve"> </w:t>
      </w:r>
      <w:r>
        <w:rPr>
          <w:sz w:val="24"/>
        </w:rPr>
        <w:t>a</w:t>
      </w:r>
      <w:r>
        <w:rPr>
          <w:spacing w:val="40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40"/>
          <w:sz w:val="24"/>
        </w:rPr>
        <w:t xml:space="preserve"> </w:t>
      </w:r>
      <w:r>
        <w:rPr>
          <w:sz w:val="24"/>
        </w:rPr>
        <w:t>institucional,</w:t>
      </w:r>
      <w:r>
        <w:rPr>
          <w:spacing w:val="40"/>
          <w:sz w:val="24"/>
        </w:rPr>
        <w:t xml:space="preserve"> </w:t>
      </w:r>
      <w:r>
        <w:rPr>
          <w:sz w:val="24"/>
        </w:rPr>
        <w:t>noticias,</w:t>
      </w:r>
      <w:r>
        <w:rPr>
          <w:spacing w:val="40"/>
          <w:sz w:val="24"/>
        </w:rPr>
        <w:t xml:space="preserve"> </w:t>
      </w:r>
      <w:r>
        <w:rPr>
          <w:sz w:val="24"/>
        </w:rPr>
        <w:t>eventos</w:t>
      </w:r>
      <w:r>
        <w:rPr>
          <w:spacing w:val="40"/>
          <w:sz w:val="24"/>
        </w:rPr>
        <w:t xml:space="preserve"> </w:t>
      </w:r>
      <w:r>
        <w:rPr>
          <w:sz w:val="24"/>
        </w:rPr>
        <w:t>y</w:t>
      </w:r>
      <w:r>
        <w:rPr>
          <w:spacing w:val="40"/>
          <w:sz w:val="24"/>
        </w:rPr>
        <w:t xml:space="preserve"> </w:t>
      </w:r>
      <w:r>
        <w:rPr>
          <w:sz w:val="24"/>
        </w:rPr>
        <w:t>catálogo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80"/>
          <w:sz w:val="24"/>
        </w:rPr>
        <w:t xml:space="preserve"> </w:t>
      </w:r>
      <w:r>
        <w:rPr>
          <w:spacing w:val="-2"/>
          <w:sz w:val="24"/>
        </w:rPr>
        <w:t>productos.</w:t>
      </w:r>
    </w:p>
    <w:p w:rsidR="00AD1579" w:rsidRDefault="00024FCC" w14:paraId="5A4E1D38" w14:textId="77777777">
      <w:pPr>
        <w:pStyle w:val="ListParagraph"/>
        <w:numPr>
          <w:ilvl w:val="3"/>
          <w:numId w:val="3"/>
        </w:numPr>
        <w:tabs>
          <w:tab w:val="left" w:pos="820"/>
        </w:tabs>
        <w:spacing w:before="7" w:line="352" w:lineRule="auto"/>
        <w:ind w:left="100" w:right="498" w:firstLine="360"/>
        <w:rPr>
          <w:sz w:val="24"/>
        </w:rPr>
      </w:pPr>
      <w:r>
        <w:rPr>
          <w:sz w:val="24"/>
        </w:rPr>
        <w:t>Publicación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noticias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actualizaciones</w:t>
      </w:r>
      <w:r>
        <w:rPr>
          <w:spacing w:val="-4"/>
          <w:sz w:val="24"/>
        </w:rPr>
        <w:t xml:space="preserve"> </w:t>
      </w:r>
      <w:r>
        <w:rPr>
          <w:sz w:val="24"/>
        </w:rPr>
        <w:t>sobre</w:t>
      </w:r>
      <w:r>
        <w:rPr>
          <w:spacing w:val="-7"/>
          <w:sz w:val="24"/>
        </w:rPr>
        <w:t xml:space="preserve"> </w:t>
      </w:r>
      <w:r>
        <w:rPr>
          <w:sz w:val="24"/>
        </w:rPr>
        <w:t>las</w:t>
      </w:r>
      <w:r>
        <w:rPr>
          <w:spacing w:val="-4"/>
          <w:sz w:val="24"/>
        </w:rPr>
        <w:t xml:space="preserve"> </w:t>
      </w:r>
      <w:r>
        <w:rPr>
          <w:sz w:val="24"/>
        </w:rPr>
        <w:t>actividades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empresa. Automatización de Procesos:</w:t>
      </w:r>
    </w:p>
    <w:p w:rsidR="00AD1579" w:rsidRDefault="00024FCC" w14:paraId="01C3E1B6" w14:textId="77777777">
      <w:pPr>
        <w:pStyle w:val="ListParagraph"/>
        <w:numPr>
          <w:ilvl w:val="3"/>
          <w:numId w:val="3"/>
        </w:numPr>
        <w:tabs>
          <w:tab w:val="left" w:pos="821"/>
        </w:tabs>
        <w:spacing w:before="8" w:line="352" w:lineRule="auto"/>
        <w:ind w:right="125"/>
        <w:rPr>
          <w:sz w:val="24"/>
        </w:rPr>
      </w:pPr>
      <w:r>
        <w:rPr>
          <w:sz w:val="24"/>
        </w:rPr>
        <w:t>Gestión de</w:t>
      </w:r>
      <w:r>
        <w:rPr>
          <w:spacing w:val="-1"/>
          <w:sz w:val="24"/>
        </w:rPr>
        <w:t xml:space="preserve"> </w:t>
      </w:r>
      <w:r>
        <w:rPr>
          <w:sz w:val="24"/>
        </w:rPr>
        <w:t>inventario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productos</w:t>
      </w:r>
      <w:r>
        <w:rPr>
          <w:spacing w:val="-3"/>
          <w:sz w:val="24"/>
        </w:rPr>
        <w:t xml:space="preserve"> </w:t>
      </w:r>
      <w:r>
        <w:rPr>
          <w:sz w:val="24"/>
        </w:rPr>
        <w:t>agrícolas</w:t>
      </w:r>
      <w:r>
        <w:rPr>
          <w:spacing w:val="-3"/>
          <w:sz w:val="24"/>
        </w:rPr>
        <w:t xml:space="preserve"> </w:t>
      </w:r>
      <w:r>
        <w:rPr>
          <w:sz w:val="24"/>
        </w:rPr>
        <w:t>y ganaderos,</w:t>
      </w:r>
      <w:r>
        <w:rPr>
          <w:spacing w:val="-4"/>
          <w:sz w:val="24"/>
        </w:rPr>
        <w:t xml:space="preserve"> </w:t>
      </w:r>
      <w:r>
        <w:rPr>
          <w:sz w:val="24"/>
        </w:rPr>
        <w:t>incluyendo</w:t>
      </w:r>
      <w:r>
        <w:rPr>
          <w:spacing w:val="-4"/>
          <w:sz w:val="24"/>
        </w:rPr>
        <w:t xml:space="preserve"> </w:t>
      </w:r>
      <w:r>
        <w:rPr>
          <w:sz w:val="24"/>
        </w:rPr>
        <w:t>registro</w:t>
      </w:r>
      <w:r>
        <w:rPr>
          <w:spacing w:val="-4"/>
          <w:sz w:val="24"/>
        </w:rPr>
        <w:t xml:space="preserve"> </w:t>
      </w:r>
      <w:r>
        <w:rPr>
          <w:sz w:val="24"/>
        </w:rPr>
        <w:t>de entradas y salidas, y control de existencias.</w:t>
      </w:r>
    </w:p>
    <w:p w:rsidR="00AD1579" w:rsidRDefault="00024FCC" w14:paraId="52B6B9F7" w14:textId="77777777">
      <w:pPr>
        <w:pStyle w:val="ListParagraph"/>
        <w:numPr>
          <w:ilvl w:val="3"/>
          <w:numId w:val="3"/>
        </w:numPr>
        <w:tabs>
          <w:tab w:val="left" w:pos="821"/>
          <w:tab w:val="left" w:pos="3613"/>
          <w:tab w:val="left" w:pos="4747"/>
          <w:tab w:val="left" w:pos="6095"/>
        </w:tabs>
        <w:spacing w:before="7" w:line="352" w:lineRule="auto"/>
        <w:ind w:right="127"/>
        <w:rPr>
          <w:sz w:val="24"/>
        </w:rPr>
      </w:pPr>
      <w:r>
        <w:rPr>
          <w:sz w:val="24"/>
        </w:rPr>
        <w:t>Se</w:t>
      </w:r>
      <w:r>
        <w:rPr>
          <w:spacing w:val="80"/>
          <w:sz w:val="24"/>
        </w:rPr>
        <w:t xml:space="preserve"> </w:t>
      </w:r>
      <w:r>
        <w:rPr>
          <w:sz w:val="24"/>
        </w:rPr>
        <w:t>implementarán</w:t>
      </w:r>
      <w:r>
        <w:rPr>
          <w:spacing w:val="80"/>
          <w:sz w:val="24"/>
        </w:rPr>
        <w:t xml:space="preserve"> </w:t>
      </w:r>
      <w:r>
        <w:rPr>
          <w:sz w:val="24"/>
        </w:rPr>
        <w:t>bases</w:t>
      </w:r>
      <w:r>
        <w:rPr>
          <w:sz w:val="24"/>
        </w:rPr>
        <w:tab/>
      </w:r>
      <w:r>
        <w:rPr>
          <w:sz w:val="24"/>
        </w:rPr>
        <w:t>de</w:t>
      </w:r>
      <w:r>
        <w:rPr>
          <w:spacing w:val="80"/>
          <w:sz w:val="24"/>
        </w:rPr>
        <w:t xml:space="preserve"> </w:t>
      </w:r>
      <w:r>
        <w:rPr>
          <w:sz w:val="24"/>
        </w:rPr>
        <w:t>datos</w:t>
      </w:r>
      <w:r>
        <w:rPr>
          <w:sz w:val="24"/>
        </w:rPr>
        <w:tab/>
      </w:r>
      <w:r>
        <w:rPr>
          <w:spacing w:val="-2"/>
          <w:sz w:val="24"/>
        </w:rPr>
        <w:t>relacionales</w:t>
      </w:r>
      <w:r>
        <w:rPr>
          <w:sz w:val="24"/>
        </w:rPr>
        <w:tab/>
      </w:r>
      <w:r>
        <w:rPr>
          <w:sz w:val="24"/>
        </w:rPr>
        <w:t>como</w:t>
      </w:r>
      <w:r>
        <w:rPr>
          <w:spacing w:val="80"/>
          <w:sz w:val="24"/>
        </w:rPr>
        <w:t xml:space="preserve"> </w:t>
      </w:r>
      <w:r>
        <w:rPr>
          <w:sz w:val="24"/>
        </w:rPr>
        <w:t>MySQL</w:t>
      </w:r>
      <w:r>
        <w:rPr>
          <w:spacing w:val="80"/>
          <w:sz w:val="24"/>
        </w:rPr>
        <w:t xml:space="preserve"> </w:t>
      </w:r>
      <w:r>
        <w:rPr>
          <w:sz w:val="24"/>
        </w:rPr>
        <w:t>para</w:t>
      </w:r>
      <w:r>
        <w:rPr>
          <w:spacing w:val="80"/>
          <w:sz w:val="24"/>
        </w:rPr>
        <w:t xml:space="preserve"> </w:t>
      </w:r>
      <w:r>
        <w:rPr>
          <w:sz w:val="24"/>
        </w:rPr>
        <w:t>el almacenamiento de datos.</w:t>
      </w:r>
    </w:p>
    <w:p w:rsidR="00AD1579" w:rsidRDefault="00024FCC" w14:paraId="47091113" w14:textId="77777777">
      <w:pPr>
        <w:spacing w:before="10"/>
        <w:ind w:left="100"/>
        <w:rPr>
          <w:b/>
          <w:sz w:val="24"/>
        </w:rPr>
      </w:pPr>
      <w:bookmarkStart w:name="4.1.2_Requerimiento_funcionales:" w:id="17"/>
      <w:bookmarkEnd w:id="17"/>
      <w:r>
        <w:rPr>
          <w:b/>
          <w:sz w:val="24"/>
        </w:rPr>
        <w:t>4.1.2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Requerimiento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funcionales:</w:t>
      </w:r>
    </w:p>
    <w:p w:rsidR="00AD1579" w:rsidRDefault="00024FCC" w14:paraId="41E0D64D" w14:textId="77777777">
      <w:pPr>
        <w:pStyle w:val="BodyText"/>
        <w:spacing w:before="139"/>
        <w:ind w:left="100"/>
      </w:pPr>
      <w:r>
        <w:t>Infraestructura</w:t>
      </w:r>
      <w:r>
        <w:rPr>
          <w:spacing w:val="-6"/>
        </w:rPr>
        <w:t xml:space="preserve"> </w:t>
      </w:r>
      <w:r>
        <w:rPr>
          <w:spacing w:val="-2"/>
        </w:rPr>
        <w:t>Tecnológica:</w:t>
      </w:r>
    </w:p>
    <w:p w:rsidR="00AD1579" w:rsidRDefault="00AD1579" w14:paraId="698A1DFD" w14:textId="77777777">
      <w:pPr>
        <w:pStyle w:val="BodyText"/>
        <w:spacing w:before="275"/>
      </w:pPr>
    </w:p>
    <w:p w:rsidR="00AD1579" w:rsidRDefault="00024FCC" w14:paraId="72AD60D4" w14:textId="77777777">
      <w:pPr>
        <w:pStyle w:val="ListParagraph"/>
        <w:numPr>
          <w:ilvl w:val="0"/>
          <w:numId w:val="1"/>
        </w:numPr>
        <w:tabs>
          <w:tab w:val="left" w:pos="821"/>
        </w:tabs>
        <w:spacing w:before="1" w:line="352" w:lineRule="auto"/>
        <w:ind w:right="126"/>
        <w:rPr>
          <w:sz w:val="24"/>
        </w:rPr>
      </w:pPr>
      <w:r>
        <w:rPr>
          <w:sz w:val="24"/>
        </w:rPr>
        <w:t>Hardware: Se utilizarán servidores locales para alojar la aplicación web y bases de</w:t>
      </w:r>
      <w:r>
        <w:rPr>
          <w:spacing w:val="40"/>
          <w:sz w:val="24"/>
        </w:rPr>
        <w:t xml:space="preserve"> </w:t>
      </w:r>
      <w:r>
        <w:rPr>
          <w:sz w:val="24"/>
        </w:rPr>
        <w:t>datos</w:t>
      </w:r>
      <w:r>
        <w:rPr>
          <w:spacing w:val="40"/>
          <w:sz w:val="24"/>
        </w:rPr>
        <w:t xml:space="preserve"> </w:t>
      </w:r>
      <w:r>
        <w:rPr>
          <w:sz w:val="24"/>
        </w:rPr>
        <w:t>relacionales</w:t>
      </w:r>
      <w:r>
        <w:rPr>
          <w:spacing w:val="40"/>
          <w:sz w:val="24"/>
        </w:rPr>
        <w:t xml:space="preserve"> </w:t>
      </w:r>
      <w:r>
        <w:rPr>
          <w:sz w:val="24"/>
        </w:rPr>
        <w:t>para</w:t>
      </w:r>
      <w:r>
        <w:rPr>
          <w:spacing w:val="40"/>
          <w:sz w:val="24"/>
        </w:rPr>
        <w:t xml:space="preserve"> </w:t>
      </w:r>
      <w:r>
        <w:rPr>
          <w:sz w:val="24"/>
        </w:rPr>
        <w:t>almacenar</w:t>
      </w:r>
      <w:r>
        <w:rPr>
          <w:spacing w:val="40"/>
          <w:sz w:val="24"/>
        </w:rPr>
        <w:t xml:space="preserve"> </w:t>
      </w:r>
      <w:r>
        <w:rPr>
          <w:sz w:val="24"/>
        </w:rPr>
        <w:t>y</w:t>
      </w:r>
      <w:r>
        <w:rPr>
          <w:spacing w:val="40"/>
          <w:sz w:val="24"/>
        </w:rPr>
        <w:t xml:space="preserve"> </w:t>
      </w:r>
      <w:r>
        <w:rPr>
          <w:sz w:val="24"/>
        </w:rPr>
        <w:t>gestionar</w:t>
      </w:r>
      <w:r>
        <w:rPr>
          <w:spacing w:val="40"/>
          <w:sz w:val="24"/>
        </w:rPr>
        <w:t xml:space="preserve"> </w:t>
      </w:r>
      <w:r>
        <w:rPr>
          <w:sz w:val="24"/>
        </w:rPr>
        <w:t>la</w:t>
      </w:r>
      <w:r>
        <w:rPr>
          <w:spacing w:val="40"/>
          <w:sz w:val="24"/>
        </w:rPr>
        <w:t xml:space="preserve"> </w:t>
      </w:r>
      <w:r>
        <w:rPr>
          <w:sz w:val="24"/>
        </w:rPr>
        <w:t>información.</w:t>
      </w:r>
      <w:r>
        <w:rPr>
          <w:spacing w:val="40"/>
          <w:sz w:val="24"/>
        </w:rPr>
        <w:t xml:space="preserve"> </w:t>
      </w:r>
      <w:r>
        <w:rPr>
          <w:sz w:val="24"/>
        </w:rPr>
        <w:t>Además,</w:t>
      </w:r>
      <w:r>
        <w:rPr>
          <w:spacing w:val="40"/>
          <w:sz w:val="24"/>
        </w:rPr>
        <w:t xml:space="preserve"> </w:t>
      </w:r>
      <w:r>
        <w:rPr>
          <w:sz w:val="24"/>
        </w:rPr>
        <w:t>se</w:t>
      </w:r>
    </w:p>
    <w:p w:rsidR="00AD1579" w:rsidRDefault="00AD1579" w14:paraId="006890C4" w14:textId="77777777">
      <w:pPr>
        <w:spacing w:line="352" w:lineRule="auto"/>
        <w:rPr>
          <w:sz w:val="24"/>
        </w:rPr>
        <w:sectPr w:rsidR="00AD1579">
          <w:pgSz w:w="11910" w:h="16840" w:orient="portrait"/>
          <w:pgMar w:top="1340" w:right="1580" w:bottom="280" w:left="1600" w:header="720" w:footer="720" w:gutter="0"/>
          <w:cols w:space="720"/>
        </w:sectPr>
      </w:pPr>
    </w:p>
    <w:p w:rsidR="00AD1579" w:rsidRDefault="00024FCC" w14:paraId="46866A79" w14:textId="77777777">
      <w:pPr>
        <w:pStyle w:val="BodyText"/>
        <w:spacing w:before="76" w:line="360" w:lineRule="auto"/>
        <w:ind w:left="821"/>
      </w:pPr>
      <w:r>
        <w:t>utilizarán</w:t>
      </w:r>
      <w:r>
        <w:rPr>
          <w:spacing w:val="38"/>
        </w:rPr>
        <w:t xml:space="preserve"> </w:t>
      </w:r>
      <w:r>
        <w:t>estaciones</w:t>
      </w:r>
      <w:r>
        <w:rPr>
          <w:spacing w:val="35"/>
        </w:rPr>
        <w:t xml:space="preserve"> </w:t>
      </w:r>
      <w:r>
        <w:t>de</w:t>
      </w:r>
      <w:r>
        <w:rPr>
          <w:spacing w:val="37"/>
        </w:rPr>
        <w:t xml:space="preserve"> </w:t>
      </w:r>
      <w:r>
        <w:t>trabajo</w:t>
      </w:r>
      <w:r>
        <w:rPr>
          <w:spacing w:val="33"/>
        </w:rPr>
        <w:t xml:space="preserve"> </w:t>
      </w:r>
      <w:r>
        <w:t>para</w:t>
      </w:r>
      <w:r>
        <w:rPr>
          <w:spacing w:val="37"/>
        </w:rPr>
        <w:t xml:space="preserve"> </w:t>
      </w:r>
      <w:r>
        <w:t>el</w:t>
      </w:r>
      <w:r>
        <w:rPr>
          <w:spacing w:val="32"/>
        </w:rPr>
        <w:t xml:space="preserve"> </w:t>
      </w:r>
      <w:r>
        <w:t>personal</w:t>
      </w:r>
      <w:r>
        <w:rPr>
          <w:spacing w:val="32"/>
        </w:rPr>
        <w:t xml:space="preserve"> </w:t>
      </w:r>
      <w:r>
        <w:t>administrativo</w:t>
      </w:r>
      <w:r>
        <w:rPr>
          <w:spacing w:val="33"/>
        </w:rPr>
        <w:t xml:space="preserve"> </w:t>
      </w:r>
      <w:r>
        <w:t>equipadas</w:t>
      </w:r>
      <w:r>
        <w:rPr>
          <w:spacing w:val="40"/>
        </w:rPr>
        <w:t xml:space="preserve"> </w:t>
      </w:r>
      <w:r>
        <w:t>con computadoras de escritorio.</w:t>
      </w:r>
    </w:p>
    <w:p w:rsidR="00AD1579" w:rsidRDefault="00024FCC" w14:paraId="2DAF7170" w14:textId="77777777">
      <w:pPr>
        <w:pStyle w:val="ListParagraph"/>
        <w:numPr>
          <w:ilvl w:val="0"/>
          <w:numId w:val="1"/>
        </w:numPr>
        <w:tabs>
          <w:tab w:val="left" w:pos="821"/>
        </w:tabs>
        <w:spacing w:line="352" w:lineRule="auto"/>
        <w:ind w:right="130"/>
        <w:rPr>
          <w:sz w:val="24"/>
        </w:rPr>
      </w:pPr>
      <w:r>
        <w:rPr>
          <w:sz w:val="24"/>
        </w:rPr>
        <w:t>Software:</w:t>
      </w:r>
      <w:r>
        <w:rPr>
          <w:spacing w:val="-17"/>
          <w:sz w:val="24"/>
        </w:rPr>
        <w:t xml:space="preserve"> </w:t>
      </w:r>
      <w:r>
        <w:rPr>
          <w:sz w:val="24"/>
        </w:rPr>
        <w:t>La</w:t>
      </w:r>
      <w:r>
        <w:rPr>
          <w:spacing w:val="-15"/>
          <w:sz w:val="24"/>
        </w:rPr>
        <w:t xml:space="preserve"> </w:t>
      </w:r>
      <w:r>
        <w:rPr>
          <w:sz w:val="24"/>
        </w:rPr>
        <w:t>aplicación</w:t>
      </w:r>
      <w:r>
        <w:rPr>
          <w:spacing w:val="-15"/>
          <w:sz w:val="24"/>
        </w:rPr>
        <w:t xml:space="preserve"> </w:t>
      </w:r>
      <w:r>
        <w:rPr>
          <w:sz w:val="24"/>
        </w:rPr>
        <w:t>web</w:t>
      </w:r>
      <w:r>
        <w:rPr>
          <w:spacing w:val="-16"/>
          <w:sz w:val="24"/>
        </w:rPr>
        <w:t xml:space="preserve"> </w:t>
      </w:r>
      <w:r>
        <w:rPr>
          <w:sz w:val="24"/>
        </w:rPr>
        <w:t>se</w:t>
      </w:r>
      <w:r>
        <w:rPr>
          <w:spacing w:val="-15"/>
          <w:sz w:val="24"/>
        </w:rPr>
        <w:t xml:space="preserve"> </w:t>
      </w:r>
      <w:r>
        <w:rPr>
          <w:sz w:val="24"/>
        </w:rPr>
        <w:t>desarrollará</w:t>
      </w:r>
      <w:r>
        <w:rPr>
          <w:spacing w:val="-15"/>
          <w:sz w:val="24"/>
        </w:rPr>
        <w:t xml:space="preserve"> </w:t>
      </w:r>
      <w:r>
        <w:rPr>
          <w:sz w:val="24"/>
        </w:rPr>
        <w:t>utilizando</w:t>
      </w:r>
      <w:r>
        <w:rPr>
          <w:spacing w:val="-16"/>
          <w:sz w:val="24"/>
        </w:rPr>
        <w:t xml:space="preserve"> </w:t>
      </w:r>
      <w:r>
        <w:rPr>
          <w:sz w:val="24"/>
        </w:rPr>
        <w:t>tecnología</w:t>
      </w:r>
      <w:r>
        <w:rPr>
          <w:spacing w:val="-15"/>
          <w:sz w:val="24"/>
        </w:rPr>
        <w:t xml:space="preserve"> </w:t>
      </w:r>
      <w:r>
        <w:rPr>
          <w:sz w:val="24"/>
        </w:rPr>
        <w:t>JSP</w:t>
      </w:r>
      <w:r>
        <w:rPr>
          <w:spacing w:val="-15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JavaServer</w:t>
      </w:r>
      <w:proofErr w:type="spellEnd"/>
      <w:r>
        <w:rPr>
          <w:sz w:val="24"/>
        </w:rPr>
        <w:t xml:space="preserve"> Pages) y se ejecutará en un servidor de aplicaciones Java como Apache Tomcat.</w:t>
      </w:r>
    </w:p>
    <w:p w:rsidR="00AD1579" w:rsidRDefault="00024FCC" w14:paraId="3E9F9082" w14:textId="77777777">
      <w:pPr>
        <w:pStyle w:val="BodyText"/>
        <w:spacing w:before="10"/>
        <w:ind w:left="100"/>
      </w:pPr>
      <w:r>
        <w:rPr>
          <w:spacing w:val="-2"/>
        </w:rPr>
        <w:t>Rendimiento:</w:t>
      </w:r>
    </w:p>
    <w:p w:rsidR="00AD1579" w:rsidRDefault="00024FCC" w14:paraId="0A779542" w14:textId="77777777">
      <w:pPr>
        <w:pStyle w:val="ListParagraph"/>
        <w:numPr>
          <w:ilvl w:val="0"/>
          <w:numId w:val="1"/>
        </w:numPr>
        <w:tabs>
          <w:tab w:val="left" w:pos="820"/>
        </w:tabs>
        <w:spacing w:before="137"/>
        <w:ind w:left="820"/>
        <w:rPr>
          <w:sz w:val="24"/>
        </w:rPr>
      </w:pPr>
      <w:r>
        <w:rPr>
          <w:sz w:val="24"/>
        </w:rPr>
        <w:t>Tiempo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respuesta</w:t>
      </w:r>
      <w:r>
        <w:rPr>
          <w:spacing w:val="-4"/>
          <w:sz w:val="24"/>
        </w:rPr>
        <w:t xml:space="preserve"> </w:t>
      </w:r>
      <w:r>
        <w:rPr>
          <w:sz w:val="24"/>
        </w:rPr>
        <w:t>rápido</w:t>
      </w:r>
      <w:r>
        <w:rPr>
          <w:spacing w:val="-1"/>
          <w:sz w:val="24"/>
        </w:rPr>
        <w:t xml:space="preserve"> </w:t>
      </w:r>
      <w:r>
        <w:rPr>
          <w:sz w:val="24"/>
        </w:rPr>
        <w:t>para</w:t>
      </w:r>
      <w:r>
        <w:rPr>
          <w:spacing w:val="-3"/>
          <w:sz w:val="24"/>
        </w:rPr>
        <w:t xml:space="preserve"> </w:t>
      </w:r>
      <w:r>
        <w:rPr>
          <w:sz w:val="24"/>
        </w:rPr>
        <w:t>garantizar</w:t>
      </w:r>
      <w:r>
        <w:rPr>
          <w:spacing w:val="-2"/>
          <w:sz w:val="24"/>
        </w:rPr>
        <w:t xml:space="preserve"> </w:t>
      </w:r>
      <w:r>
        <w:rPr>
          <w:sz w:val="24"/>
        </w:rPr>
        <w:t>una</w:t>
      </w:r>
      <w:r>
        <w:rPr>
          <w:spacing w:val="-3"/>
          <w:sz w:val="24"/>
        </w:rPr>
        <w:t xml:space="preserve"> </w:t>
      </w:r>
      <w:r>
        <w:rPr>
          <w:sz w:val="24"/>
        </w:rPr>
        <w:t>experiencia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usuario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fluida.</w:t>
      </w:r>
    </w:p>
    <w:p w:rsidR="00AD1579" w:rsidRDefault="00024FCC" w14:paraId="28A5CA23" w14:textId="77777777">
      <w:pPr>
        <w:pStyle w:val="ListParagraph"/>
        <w:numPr>
          <w:ilvl w:val="0"/>
          <w:numId w:val="1"/>
        </w:numPr>
        <w:tabs>
          <w:tab w:val="left" w:pos="820"/>
        </w:tabs>
        <w:spacing w:before="136" w:line="352" w:lineRule="auto"/>
        <w:ind w:left="100" w:right="123" w:firstLine="360"/>
        <w:rPr>
          <w:sz w:val="24"/>
        </w:rPr>
      </w:pPr>
      <w:r>
        <w:rPr>
          <w:sz w:val="24"/>
        </w:rPr>
        <w:t>Escalabilidad</w:t>
      </w:r>
      <w:r>
        <w:rPr>
          <w:spacing w:val="-16"/>
          <w:sz w:val="24"/>
        </w:rPr>
        <w:t xml:space="preserve"> </w:t>
      </w:r>
      <w:r>
        <w:rPr>
          <w:sz w:val="24"/>
        </w:rPr>
        <w:t>para</w:t>
      </w:r>
      <w:r>
        <w:rPr>
          <w:spacing w:val="-15"/>
          <w:sz w:val="24"/>
        </w:rPr>
        <w:t xml:space="preserve"> </w:t>
      </w:r>
      <w:r>
        <w:rPr>
          <w:sz w:val="24"/>
        </w:rPr>
        <w:t>manejar</w:t>
      </w:r>
      <w:r>
        <w:rPr>
          <w:spacing w:val="-15"/>
          <w:sz w:val="24"/>
        </w:rPr>
        <w:t xml:space="preserve"> </w:t>
      </w:r>
      <w:r>
        <w:rPr>
          <w:sz w:val="24"/>
        </w:rPr>
        <w:t>un</w:t>
      </w:r>
      <w:r>
        <w:rPr>
          <w:spacing w:val="-16"/>
          <w:sz w:val="24"/>
        </w:rPr>
        <w:t xml:space="preserve"> </w:t>
      </w:r>
      <w:r>
        <w:rPr>
          <w:sz w:val="24"/>
        </w:rPr>
        <w:t>aumento</w:t>
      </w:r>
      <w:r>
        <w:rPr>
          <w:spacing w:val="-15"/>
          <w:sz w:val="24"/>
        </w:rPr>
        <w:t xml:space="preserve"> </w:t>
      </w:r>
      <w:r>
        <w:rPr>
          <w:sz w:val="24"/>
        </w:rPr>
        <w:t>en</w:t>
      </w:r>
      <w:r>
        <w:rPr>
          <w:spacing w:val="-16"/>
          <w:sz w:val="24"/>
        </w:rPr>
        <w:t xml:space="preserve"> </w:t>
      </w:r>
      <w:r>
        <w:rPr>
          <w:sz w:val="24"/>
        </w:rPr>
        <w:t>el</w:t>
      </w:r>
      <w:r>
        <w:rPr>
          <w:spacing w:val="-17"/>
          <w:sz w:val="24"/>
        </w:rPr>
        <w:t xml:space="preserve"> </w:t>
      </w:r>
      <w:r>
        <w:rPr>
          <w:sz w:val="24"/>
        </w:rPr>
        <w:t>volumen</w:t>
      </w:r>
      <w:r>
        <w:rPr>
          <w:spacing w:val="-15"/>
          <w:sz w:val="24"/>
        </w:rPr>
        <w:t xml:space="preserve"> </w:t>
      </w:r>
      <w:r>
        <w:rPr>
          <w:sz w:val="24"/>
        </w:rPr>
        <w:t>de</w:t>
      </w:r>
      <w:r>
        <w:rPr>
          <w:spacing w:val="-17"/>
          <w:sz w:val="24"/>
        </w:rPr>
        <w:t xml:space="preserve"> </w:t>
      </w:r>
      <w:r>
        <w:rPr>
          <w:sz w:val="24"/>
        </w:rPr>
        <w:t>usuarios</w:t>
      </w:r>
      <w:r>
        <w:rPr>
          <w:spacing w:val="-15"/>
          <w:sz w:val="24"/>
        </w:rPr>
        <w:t xml:space="preserve"> </w:t>
      </w:r>
      <w:r>
        <w:rPr>
          <w:sz w:val="24"/>
        </w:rPr>
        <w:t>y</w:t>
      </w:r>
      <w:r>
        <w:rPr>
          <w:spacing w:val="-16"/>
          <w:sz w:val="24"/>
        </w:rPr>
        <w:t xml:space="preserve"> </w:t>
      </w:r>
      <w:r>
        <w:rPr>
          <w:sz w:val="24"/>
        </w:rPr>
        <w:t xml:space="preserve">transacciones. </w:t>
      </w:r>
      <w:r>
        <w:rPr>
          <w:spacing w:val="-2"/>
          <w:sz w:val="24"/>
        </w:rPr>
        <w:t>Usabilidad:</w:t>
      </w:r>
    </w:p>
    <w:p w:rsidR="00AD1579" w:rsidRDefault="00024FCC" w14:paraId="7B486D4A" w14:textId="77777777">
      <w:pPr>
        <w:pStyle w:val="ListParagraph"/>
        <w:numPr>
          <w:ilvl w:val="0"/>
          <w:numId w:val="1"/>
        </w:numPr>
        <w:tabs>
          <w:tab w:val="left" w:pos="820"/>
        </w:tabs>
        <w:spacing w:before="7" w:line="352" w:lineRule="auto"/>
        <w:ind w:left="100" w:right="157" w:firstLine="360"/>
        <w:rPr>
          <w:sz w:val="24"/>
        </w:rPr>
      </w:pPr>
      <w:r>
        <w:rPr>
          <w:sz w:val="24"/>
        </w:rPr>
        <w:t>Diseño</w:t>
      </w:r>
      <w:r>
        <w:rPr>
          <w:spacing w:val="-4"/>
          <w:sz w:val="24"/>
        </w:rPr>
        <w:t xml:space="preserve"> </w:t>
      </w:r>
      <w:r>
        <w:rPr>
          <w:sz w:val="24"/>
        </w:rPr>
        <w:t>intuitivo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fácil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usar</w:t>
      </w:r>
      <w:r>
        <w:rPr>
          <w:spacing w:val="-4"/>
          <w:sz w:val="24"/>
        </w:rPr>
        <w:t xml:space="preserve"> </w:t>
      </w:r>
      <w:r>
        <w:rPr>
          <w:sz w:val="24"/>
        </w:rPr>
        <w:t>para</w:t>
      </w:r>
      <w:r>
        <w:rPr>
          <w:spacing w:val="-5"/>
          <w:sz w:val="24"/>
        </w:rPr>
        <w:t xml:space="preserve"> </w:t>
      </w:r>
      <w:r>
        <w:rPr>
          <w:sz w:val="24"/>
        </w:rPr>
        <w:t>usuarios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todos</w:t>
      </w:r>
      <w:r>
        <w:rPr>
          <w:spacing w:val="-3"/>
          <w:sz w:val="24"/>
        </w:rPr>
        <w:t xml:space="preserve"> </w:t>
      </w:r>
      <w:r>
        <w:rPr>
          <w:sz w:val="24"/>
        </w:rPr>
        <w:t>los</w:t>
      </w:r>
      <w:r>
        <w:rPr>
          <w:spacing w:val="-3"/>
          <w:sz w:val="24"/>
        </w:rPr>
        <w:t xml:space="preserve"> </w:t>
      </w:r>
      <w:r>
        <w:rPr>
          <w:sz w:val="24"/>
        </w:rPr>
        <w:t>niveles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experiencia. </w:t>
      </w:r>
      <w:r>
        <w:rPr>
          <w:spacing w:val="-2"/>
          <w:sz w:val="24"/>
        </w:rPr>
        <w:t>Compatibilidad:</w:t>
      </w:r>
    </w:p>
    <w:p w:rsidR="00AD1579" w:rsidRDefault="00024FCC" w14:paraId="2495A227" w14:textId="77777777">
      <w:pPr>
        <w:pStyle w:val="ListParagraph"/>
        <w:numPr>
          <w:ilvl w:val="0"/>
          <w:numId w:val="1"/>
        </w:numPr>
        <w:tabs>
          <w:tab w:val="left" w:pos="820"/>
        </w:tabs>
        <w:spacing w:before="7"/>
        <w:ind w:left="820"/>
        <w:rPr>
          <w:sz w:val="24"/>
        </w:rPr>
      </w:pPr>
      <w:r>
        <w:rPr>
          <w:sz w:val="24"/>
        </w:rPr>
        <w:t>Compatibilidad</w:t>
      </w:r>
      <w:r>
        <w:rPr>
          <w:spacing w:val="-3"/>
          <w:sz w:val="24"/>
        </w:rPr>
        <w:t xml:space="preserve"> </w:t>
      </w:r>
      <w:r>
        <w:rPr>
          <w:sz w:val="24"/>
        </w:rPr>
        <w:t>con</w:t>
      </w:r>
      <w:r>
        <w:rPr>
          <w:spacing w:val="-3"/>
          <w:sz w:val="24"/>
        </w:rPr>
        <w:t xml:space="preserve"> </w:t>
      </w:r>
      <w:r>
        <w:rPr>
          <w:sz w:val="24"/>
        </w:rPr>
        <w:t>diferentes</w:t>
      </w:r>
      <w:r>
        <w:rPr>
          <w:spacing w:val="-2"/>
          <w:sz w:val="24"/>
        </w:rPr>
        <w:t xml:space="preserve"> </w:t>
      </w:r>
      <w:r>
        <w:rPr>
          <w:sz w:val="24"/>
        </w:rPr>
        <w:t>navegadores</w:t>
      </w:r>
      <w:r>
        <w:rPr>
          <w:spacing w:val="-3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z w:val="24"/>
        </w:rPr>
        <w:t>dispositivos</w:t>
      </w:r>
      <w:r>
        <w:rPr>
          <w:spacing w:val="-2"/>
          <w:sz w:val="24"/>
        </w:rPr>
        <w:t xml:space="preserve"> móviles.</w:t>
      </w:r>
    </w:p>
    <w:p w:rsidR="00AD1579" w:rsidRDefault="00024FCC" w14:paraId="1B7A65CC" w14:textId="77777777">
      <w:pPr>
        <w:pStyle w:val="ListParagraph"/>
        <w:numPr>
          <w:ilvl w:val="0"/>
          <w:numId w:val="1"/>
        </w:numPr>
        <w:tabs>
          <w:tab w:val="left" w:pos="821"/>
        </w:tabs>
        <w:spacing w:before="137" w:line="357" w:lineRule="auto"/>
        <w:ind w:right="130"/>
        <w:rPr>
          <w:sz w:val="24"/>
        </w:rPr>
      </w:pPr>
      <w:r>
        <w:rPr>
          <w:sz w:val="24"/>
        </w:rPr>
        <w:t>Integración</w:t>
      </w:r>
      <w:r>
        <w:rPr>
          <w:spacing w:val="40"/>
          <w:sz w:val="24"/>
        </w:rPr>
        <w:t xml:space="preserve"> </w:t>
      </w:r>
      <w:r>
        <w:rPr>
          <w:sz w:val="24"/>
        </w:rPr>
        <w:t>con</w:t>
      </w:r>
      <w:r>
        <w:rPr>
          <w:spacing w:val="40"/>
          <w:sz w:val="24"/>
        </w:rPr>
        <w:t xml:space="preserve"> </w:t>
      </w:r>
      <w:r>
        <w:rPr>
          <w:sz w:val="24"/>
        </w:rPr>
        <w:t>sistemas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40"/>
          <w:sz w:val="24"/>
        </w:rPr>
        <w:t xml:space="preserve"> </w:t>
      </w:r>
      <w:r>
        <w:rPr>
          <w:sz w:val="24"/>
        </w:rPr>
        <w:t>gestión</w:t>
      </w:r>
      <w:r>
        <w:rPr>
          <w:spacing w:val="40"/>
          <w:sz w:val="24"/>
        </w:rPr>
        <w:t xml:space="preserve"> </w:t>
      </w:r>
      <w:r>
        <w:rPr>
          <w:sz w:val="24"/>
        </w:rPr>
        <w:t>empresarial</w:t>
      </w:r>
      <w:r>
        <w:rPr>
          <w:spacing w:val="40"/>
          <w:sz w:val="24"/>
        </w:rPr>
        <w:t xml:space="preserve"> </w:t>
      </w:r>
      <w:r>
        <w:rPr>
          <w:sz w:val="24"/>
        </w:rPr>
        <w:t>existentes</w:t>
      </w:r>
      <w:r>
        <w:rPr>
          <w:spacing w:val="40"/>
          <w:sz w:val="24"/>
        </w:rPr>
        <w:t xml:space="preserve"> </w:t>
      </w:r>
      <w:r>
        <w:rPr>
          <w:sz w:val="24"/>
        </w:rPr>
        <w:t>y</w:t>
      </w:r>
      <w:r>
        <w:rPr>
          <w:spacing w:val="40"/>
          <w:sz w:val="24"/>
        </w:rPr>
        <w:t xml:space="preserve"> </w:t>
      </w:r>
      <w:r>
        <w:rPr>
          <w:sz w:val="24"/>
        </w:rPr>
        <w:t>otros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sistemas </w:t>
      </w:r>
      <w:r>
        <w:rPr>
          <w:spacing w:val="-2"/>
          <w:sz w:val="24"/>
        </w:rPr>
        <w:t>internos.</w:t>
      </w:r>
    </w:p>
    <w:p w:rsidR="00AD1579" w:rsidRDefault="00024FCC" w14:paraId="419FFC5B" w14:textId="77777777">
      <w:pPr>
        <w:pStyle w:val="ListParagraph"/>
        <w:numPr>
          <w:ilvl w:val="1"/>
          <w:numId w:val="3"/>
        </w:numPr>
        <w:tabs>
          <w:tab w:val="left" w:pos="460"/>
        </w:tabs>
        <w:spacing w:line="274" w:lineRule="exact"/>
        <w:ind w:left="460" w:hanging="360"/>
        <w:rPr>
          <w:b/>
          <w:sz w:val="24"/>
        </w:rPr>
      </w:pPr>
      <w:r>
        <w:rPr>
          <w:b/>
          <w:sz w:val="24"/>
        </w:rPr>
        <w:t>Prototipo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Preliminar</w:t>
      </w:r>
    </w:p>
    <w:p w:rsidR="00AD1579" w:rsidRDefault="00AD1579" w14:paraId="31A10035" w14:textId="77777777">
      <w:pPr>
        <w:spacing w:line="274" w:lineRule="exact"/>
        <w:rPr>
          <w:sz w:val="24"/>
        </w:rPr>
        <w:sectPr w:rsidR="00AD1579">
          <w:pgSz w:w="11910" w:h="16840" w:orient="portrait"/>
          <w:pgMar w:top="1340" w:right="1580" w:bottom="280" w:left="1600" w:header="720" w:footer="720" w:gutter="0"/>
          <w:cols w:space="720"/>
        </w:sectPr>
      </w:pPr>
    </w:p>
    <w:p w:rsidR="00AD1579" w:rsidRDefault="00024FCC" w14:paraId="0891C03B" w14:textId="77777777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10C98126" wp14:editId="1D6C4727">
            <wp:extent cx="5247284" cy="3777996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284" cy="37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79" w:rsidRDefault="00AD1579" w14:paraId="5A885C24" w14:textId="77777777">
      <w:pPr>
        <w:rPr>
          <w:sz w:val="20"/>
        </w:rPr>
        <w:sectPr w:rsidR="00AD1579">
          <w:pgSz w:w="11910" w:h="16840" w:orient="portrait"/>
          <w:pgMar w:top="1420" w:right="1580" w:bottom="280" w:left="1600" w:header="720" w:footer="720" w:gutter="0"/>
          <w:cols w:space="720"/>
        </w:sectPr>
      </w:pPr>
    </w:p>
    <w:p w:rsidR="00AD1579" w:rsidRDefault="00024FCC" w14:paraId="3C43C092" w14:textId="77777777">
      <w:pPr>
        <w:pStyle w:val="BodyText"/>
        <w:ind w:left="207"/>
        <w:rPr>
          <w:sz w:val="20"/>
        </w:rPr>
      </w:pPr>
      <w:r>
        <w:rPr>
          <w:noProof/>
          <w:sz w:val="20"/>
        </w:rPr>
        <w:drawing>
          <wp:inline distT="0" distB="0" distL="0" distR="0" wp14:anchorId="5DF26D6C" wp14:editId="385CA24D">
            <wp:extent cx="4136295" cy="5289804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6295" cy="528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79" w:rsidRDefault="00AD1579" w14:paraId="0E3F85AC" w14:textId="77777777">
      <w:pPr>
        <w:rPr>
          <w:sz w:val="20"/>
        </w:rPr>
        <w:sectPr w:rsidR="00AD1579">
          <w:pgSz w:w="11910" w:h="16840" w:orient="portrait"/>
          <w:pgMar w:top="1520" w:right="1580" w:bottom="280" w:left="1600" w:header="720" w:footer="720" w:gutter="0"/>
          <w:cols w:space="720"/>
        </w:sectPr>
      </w:pPr>
    </w:p>
    <w:p w:rsidR="00AD1579" w:rsidRDefault="00024FCC" w14:paraId="35F7C8CA" w14:textId="77777777">
      <w:pPr>
        <w:pStyle w:val="BodyText"/>
        <w:ind w:left="336"/>
        <w:rPr>
          <w:sz w:val="20"/>
        </w:rPr>
      </w:pPr>
      <w:r>
        <w:rPr>
          <w:noProof/>
          <w:sz w:val="20"/>
        </w:rPr>
        <w:drawing>
          <wp:inline distT="0" distB="0" distL="0" distR="0" wp14:anchorId="54CB242F" wp14:editId="10381278">
            <wp:extent cx="4631152" cy="5301996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152" cy="530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79" w:rsidRDefault="00AD1579" w14:paraId="7DDEB4C9" w14:textId="77777777">
      <w:pPr>
        <w:rPr>
          <w:sz w:val="20"/>
        </w:rPr>
        <w:sectPr w:rsidR="00AD1579">
          <w:pgSz w:w="11910" w:h="16840" w:orient="portrait"/>
          <w:pgMar w:top="1420" w:right="1580" w:bottom="280" w:left="1600" w:header="720" w:footer="720" w:gutter="0"/>
          <w:cols w:space="720"/>
        </w:sectPr>
      </w:pPr>
    </w:p>
    <w:p w:rsidR="00AD1579" w:rsidRDefault="00024FCC" w14:paraId="63CA8731" w14:textId="77777777">
      <w:pPr>
        <w:pStyle w:val="BodyText"/>
        <w:ind w:left="253"/>
        <w:rPr>
          <w:sz w:val="20"/>
        </w:rPr>
      </w:pPr>
      <w:r>
        <w:rPr>
          <w:noProof/>
          <w:sz w:val="20"/>
        </w:rPr>
        <w:drawing>
          <wp:inline distT="0" distB="0" distL="0" distR="0" wp14:anchorId="52292E94" wp14:editId="10ECCB52">
            <wp:extent cx="5244665" cy="3600450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66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79" w:rsidRDefault="00024FCC" w14:paraId="6BB14C86" w14:textId="77777777">
      <w:pPr>
        <w:pStyle w:val="ListParagraph"/>
        <w:numPr>
          <w:ilvl w:val="1"/>
          <w:numId w:val="3"/>
        </w:numPr>
        <w:tabs>
          <w:tab w:val="left" w:pos="460"/>
        </w:tabs>
        <w:spacing w:before="218"/>
        <w:ind w:left="460" w:hanging="360"/>
        <w:rPr>
          <w:b/>
          <w:sz w:val="24"/>
        </w:rPr>
      </w:pPr>
      <w:r>
        <w:rPr>
          <w:b/>
          <w:sz w:val="24"/>
        </w:rPr>
        <w:t>Prototipo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Funcional</w:t>
      </w:r>
    </w:p>
    <w:p w:rsidR="00AD1579" w:rsidRDefault="00AD1579" w14:paraId="0BD195D6" w14:textId="77777777">
      <w:pPr>
        <w:rPr>
          <w:sz w:val="24"/>
        </w:rPr>
        <w:sectPr w:rsidR="00AD1579">
          <w:pgSz w:w="11910" w:h="16840" w:orient="portrait"/>
          <w:pgMar w:top="1500" w:right="1580" w:bottom="280" w:left="1600" w:header="720" w:footer="720" w:gutter="0"/>
          <w:cols w:space="720"/>
        </w:sectPr>
      </w:pPr>
    </w:p>
    <w:p w:rsidR="00AD1579" w:rsidRDefault="00024FCC" w14:paraId="026DEE9D" w14:textId="77777777">
      <w:pPr>
        <w:pStyle w:val="BodyText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6740BD50" wp14:editId="39AB8C91">
            <wp:extent cx="5395742" cy="2500883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742" cy="250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79" w:rsidRDefault="00024FCC" w14:paraId="4E67B588" w14:textId="77777777">
      <w:pPr>
        <w:pStyle w:val="BodyText"/>
        <w:spacing w:before="9"/>
        <w:rPr>
          <w:b/>
          <w:sz w:val="9"/>
        </w:rPr>
      </w:pPr>
      <w:r>
        <w:rPr>
          <w:noProof/>
        </w:rPr>
        <w:drawing>
          <wp:anchor distT="0" distB="0" distL="0" distR="0" simplePos="0" relativeHeight="251658254" behindDoc="1" locked="0" layoutInCell="1" allowOverlap="1" wp14:anchorId="053C5CBD" wp14:editId="77BE6BC4">
            <wp:simplePos x="0" y="0"/>
            <wp:positionH relativeFrom="page">
              <wp:posOffset>1080135</wp:posOffset>
            </wp:positionH>
            <wp:positionV relativeFrom="paragraph">
              <wp:posOffset>87122</wp:posOffset>
            </wp:positionV>
            <wp:extent cx="5392429" cy="2491740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429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55" behindDoc="1" locked="0" layoutInCell="1" allowOverlap="1" wp14:anchorId="5F392561" wp14:editId="2E5BD8B9">
            <wp:simplePos x="0" y="0"/>
            <wp:positionH relativeFrom="page">
              <wp:posOffset>1080135</wp:posOffset>
            </wp:positionH>
            <wp:positionV relativeFrom="paragraph">
              <wp:posOffset>2668016</wp:posOffset>
            </wp:positionV>
            <wp:extent cx="5387173" cy="1216152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173" cy="1216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56" behindDoc="1" locked="0" layoutInCell="1" allowOverlap="1" wp14:anchorId="14960CEC" wp14:editId="5B7A79CC">
            <wp:simplePos x="0" y="0"/>
            <wp:positionH relativeFrom="page">
              <wp:posOffset>1080135</wp:posOffset>
            </wp:positionH>
            <wp:positionV relativeFrom="paragraph">
              <wp:posOffset>3972458</wp:posOffset>
            </wp:positionV>
            <wp:extent cx="5392471" cy="2253995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471" cy="225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1579" w:rsidRDefault="00AD1579" w14:paraId="7BABFA99" w14:textId="77777777">
      <w:pPr>
        <w:pStyle w:val="BodyText"/>
        <w:spacing w:before="1"/>
        <w:rPr>
          <w:b/>
          <w:sz w:val="10"/>
        </w:rPr>
      </w:pPr>
    </w:p>
    <w:p w:rsidR="00AD1579" w:rsidRDefault="00AD1579" w14:paraId="0FB9A869" w14:textId="77777777">
      <w:pPr>
        <w:pStyle w:val="BodyText"/>
        <w:rPr>
          <w:b/>
          <w:sz w:val="10"/>
        </w:rPr>
      </w:pPr>
    </w:p>
    <w:p w:rsidR="00AD1579" w:rsidRDefault="00AD1579" w14:paraId="607E7C1D" w14:textId="77777777">
      <w:pPr>
        <w:rPr>
          <w:sz w:val="10"/>
        </w:rPr>
        <w:sectPr w:rsidR="00AD1579">
          <w:pgSz w:w="11910" w:h="16840" w:orient="portrait"/>
          <w:pgMar w:top="1420" w:right="1580" w:bottom="280" w:left="1600" w:header="720" w:footer="720" w:gutter="0"/>
          <w:cols w:space="720"/>
        </w:sectPr>
      </w:pPr>
    </w:p>
    <w:p w:rsidR="00AD1579" w:rsidRDefault="00024FCC" w14:paraId="6F6C58AC" w14:textId="77777777">
      <w:pPr>
        <w:spacing w:before="76"/>
        <w:ind w:left="100"/>
        <w:jc w:val="both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49F6C91" wp14:editId="7314A7E7">
            <wp:simplePos x="0" y="0"/>
            <wp:positionH relativeFrom="page">
              <wp:posOffset>1080135</wp:posOffset>
            </wp:positionH>
            <wp:positionV relativeFrom="paragraph">
              <wp:posOffset>311784</wp:posOffset>
            </wp:positionV>
            <wp:extent cx="1817248" cy="2809875"/>
            <wp:effectExtent l="0" t="0" r="0" b="0"/>
            <wp:wrapNone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248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4.4.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Desarrollo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sitio</w:t>
      </w:r>
      <w:r>
        <w:rPr>
          <w:b/>
          <w:spacing w:val="-2"/>
          <w:sz w:val="24"/>
        </w:rPr>
        <w:t xml:space="preserve"> </w:t>
      </w:r>
      <w:r>
        <w:rPr>
          <w:b/>
          <w:spacing w:val="-5"/>
          <w:sz w:val="24"/>
        </w:rPr>
        <w:t>web</w:t>
      </w:r>
    </w:p>
    <w:p w:rsidR="00AD1579" w:rsidRDefault="00AD1579" w14:paraId="2A92AD28" w14:textId="77777777">
      <w:pPr>
        <w:pStyle w:val="BodyText"/>
        <w:rPr>
          <w:b/>
        </w:rPr>
      </w:pPr>
    </w:p>
    <w:p w:rsidR="00AD1579" w:rsidRDefault="00AD1579" w14:paraId="580995F2" w14:textId="77777777">
      <w:pPr>
        <w:pStyle w:val="BodyText"/>
        <w:rPr>
          <w:b/>
        </w:rPr>
      </w:pPr>
    </w:p>
    <w:p w:rsidR="00AD1579" w:rsidRDefault="00AD1579" w14:paraId="02CA4A85" w14:textId="77777777">
      <w:pPr>
        <w:pStyle w:val="BodyText"/>
        <w:rPr>
          <w:b/>
        </w:rPr>
      </w:pPr>
    </w:p>
    <w:p w:rsidR="00AD1579" w:rsidRDefault="00AD1579" w14:paraId="25998F7C" w14:textId="77777777">
      <w:pPr>
        <w:pStyle w:val="BodyText"/>
        <w:rPr>
          <w:b/>
        </w:rPr>
      </w:pPr>
    </w:p>
    <w:p w:rsidR="00AD1579" w:rsidRDefault="00AD1579" w14:paraId="0F224040" w14:textId="77777777">
      <w:pPr>
        <w:pStyle w:val="BodyText"/>
        <w:rPr>
          <w:b/>
        </w:rPr>
      </w:pPr>
    </w:p>
    <w:p w:rsidR="00AD1579" w:rsidRDefault="00AD1579" w14:paraId="30078435" w14:textId="77777777">
      <w:pPr>
        <w:pStyle w:val="BodyText"/>
        <w:rPr>
          <w:b/>
        </w:rPr>
      </w:pPr>
    </w:p>
    <w:p w:rsidR="00AD1579" w:rsidRDefault="00AD1579" w14:paraId="2B67BE7F" w14:textId="77777777">
      <w:pPr>
        <w:pStyle w:val="BodyText"/>
        <w:rPr>
          <w:b/>
        </w:rPr>
      </w:pPr>
    </w:p>
    <w:p w:rsidR="00AD1579" w:rsidRDefault="00AD1579" w14:paraId="4603CE6D" w14:textId="77777777">
      <w:pPr>
        <w:pStyle w:val="BodyText"/>
        <w:rPr>
          <w:b/>
        </w:rPr>
      </w:pPr>
    </w:p>
    <w:p w:rsidR="00AD1579" w:rsidRDefault="00AD1579" w14:paraId="1B12FF98" w14:textId="77777777">
      <w:pPr>
        <w:pStyle w:val="BodyText"/>
        <w:rPr>
          <w:b/>
        </w:rPr>
      </w:pPr>
    </w:p>
    <w:p w:rsidR="00AD1579" w:rsidRDefault="00AD1579" w14:paraId="42E43572" w14:textId="77777777">
      <w:pPr>
        <w:pStyle w:val="BodyText"/>
        <w:rPr>
          <w:b/>
        </w:rPr>
      </w:pPr>
    </w:p>
    <w:p w:rsidR="00AD1579" w:rsidRDefault="00AD1579" w14:paraId="47E33E57" w14:textId="77777777">
      <w:pPr>
        <w:pStyle w:val="BodyText"/>
        <w:rPr>
          <w:b/>
        </w:rPr>
      </w:pPr>
    </w:p>
    <w:p w:rsidR="00AD1579" w:rsidRDefault="00AD1579" w14:paraId="73DB66F8" w14:textId="77777777">
      <w:pPr>
        <w:pStyle w:val="BodyText"/>
        <w:rPr>
          <w:b/>
        </w:rPr>
      </w:pPr>
    </w:p>
    <w:p w:rsidR="00AD1579" w:rsidRDefault="00AD1579" w14:paraId="430A305B" w14:textId="77777777">
      <w:pPr>
        <w:pStyle w:val="BodyText"/>
        <w:rPr>
          <w:b/>
        </w:rPr>
      </w:pPr>
    </w:p>
    <w:p w:rsidR="00AD1579" w:rsidRDefault="00AD1579" w14:paraId="78EDDB10" w14:textId="77777777">
      <w:pPr>
        <w:pStyle w:val="BodyText"/>
        <w:rPr>
          <w:b/>
        </w:rPr>
      </w:pPr>
    </w:p>
    <w:p w:rsidR="00AD1579" w:rsidRDefault="00AD1579" w14:paraId="57F9E401" w14:textId="77777777">
      <w:pPr>
        <w:pStyle w:val="BodyText"/>
        <w:spacing w:before="27"/>
        <w:rPr>
          <w:b/>
        </w:rPr>
      </w:pPr>
    </w:p>
    <w:p w:rsidR="00AD1579" w:rsidP="069B0097" w:rsidRDefault="00024FCC" w14:textId="77777777" w14:paraId="2920EE4A">
      <w:pPr>
        <w:spacing w:line="810" w:lineRule="atLeast"/>
        <w:ind w:left="100" w:right="4960"/>
        <w:jc w:val="both"/>
        <w:rPr>
          <w:b w:val="1"/>
          <w:bCs w:val="1"/>
          <w:sz w:val="24"/>
          <w:szCs w:val="24"/>
        </w:rPr>
      </w:pPr>
      <w:r w:rsidRPr="069B0097">
        <w:rPr>
          <w:b w:val="1"/>
          <w:bCs w:val="1"/>
          <w:sz w:val="24"/>
          <w:szCs w:val="24"/>
        </w:rPr>
        <w:t xml:space="preserve"> </w:t>
      </w:r>
    </w:p>
    <w:p w:rsidR="00AD1579" w:rsidP="069B0097" w:rsidRDefault="00024FCC" w14:paraId="173A99DA" w14:textId="1892EA27">
      <w:pPr>
        <w:spacing w:line="810" w:lineRule="atLeast"/>
        <w:ind/>
      </w:pPr>
      <w:r>
        <w:br w:type="page"/>
      </w:r>
      <w:proofErr w:type="spellStart"/>
      <w:proofErr w:type="spellEnd"/>
    </w:p>
    <w:p w:rsidR="00700DF3" w:rsidP="00700DF3" w:rsidRDefault="00700DF3" w14:paraId="3342B82C" w14:textId="77777777">
      <w:pPr>
        <w:pStyle w:val="Heading1"/>
        <w:spacing w:before="71"/>
      </w:pPr>
      <w:r>
        <w:t>CAPITULO</w:t>
      </w:r>
      <w:r>
        <w:rPr>
          <w:spacing w:val="-2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– CIERRE Y</w:t>
      </w:r>
      <w:r>
        <w:rPr>
          <w:spacing w:val="-4"/>
        </w:rPr>
        <w:t xml:space="preserve"> </w:t>
      </w:r>
      <w:r>
        <w:rPr>
          <w:spacing w:val="-2"/>
        </w:rPr>
        <w:t>DOCUMENTACION</w:t>
      </w:r>
    </w:p>
    <w:p w:rsidRPr="00832977" w:rsidR="00700DF3" w:rsidP="1B3CF6F9" w:rsidRDefault="00304B74" w14:paraId="21A049AD" w14:textId="3CE9B74C">
      <w:pPr>
        <w:pStyle w:val="ListParagraph"/>
        <w:numPr>
          <w:ilvl w:val="1"/>
          <w:numId w:val="8"/>
        </w:numPr>
        <w:tabs>
          <w:tab w:val="left" w:pos="520"/>
        </w:tabs>
        <w:spacing w:before="139"/>
        <w:rPr>
          <w:sz w:val="24"/>
          <w:szCs w:val="24"/>
        </w:rPr>
      </w:pPr>
      <w:r w:rsidRPr="1B3CF6F9">
        <w:rPr>
          <w:sz w:val="24"/>
          <w:szCs w:val="24"/>
        </w:rPr>
        <w:t>VERSIÓN</w:t>
      </w:r>
      <w:r w:rsidRPr="1B3CF6F9">
        <w:rPr>
          <w:spacing w:val="-2"/>
          <w:sz w:val="24"/>
          <w:szCs w:val="24"/>
        </w:rPr>
        <w:t xml:space="preserve"> </w:t>
      </w:r>
      <w:r w:rsidRPr="1B3CF6F9">
        <w:rPr>
          <w:sz w:val="24"/>
          <w:szCs w:val="24"/>
        </w:rPr>
        <w:t>FINAL</w:t>
      </w:r>
      <w:r w:rsidRPr="1B3CF6F9">
        <w:rPr>
          <w:spacing w:val="-4"/>
          <w:sz w:val="24"/>
          <w:szCs w:val="24"/>
        </w:rPr>
        <w:t xml:space="preserve"> </w:t>
      </w:r>
      <w:r w:rsidRPr="1B3CF6F9">
        <w:rPr>
          <w:sz w:val="24"/>
          <w:szCs w:val="24"/>
        </w:rPr>
        <w:t>DE</w:t>
      </w:r>
      <w:r w:rsidRPr="1B3CF6F9">
        <w:rPr>
          <w:spacing w:val="-3"/>
          <w:sz w:val="24"/>
          <w:szCs w:val="24"/>
        </w:rPr>
        <w:t xml:space="preserve"> </w:t>
      </w:r>
      <w:r w:rsidRPr="1B3CF6F9">
        <w:rPr>
          <w:spacing w:val="-2"/>
          <w:sz w:val="24"/>
          <w:szCs w:val="24"/>
        </w:rPr>
        <w:t>PRODUCTO.</w:t>
      </w:r>
    </w:p>
    <w:p w:rsidR="00832977" w:rsidP="1B3CF6F9" w:rsidRDefault="00477349" w14:paraId="329F4651" w14:textId="482417F1">
      <w:pPr>
        <w:tabs>
          <w:tab w:val="left" w:pos="520"/>
        </w:tabs>
        <w:spacing w:before="139"/>
        <w:ind w:left="100"/>
        <w:rPr>
          <w:sz w:val="24"/>
          <w:szCs w:val="24"/>
        </w:rPr>
      </w:pPr>
      <w:r w:rsidRPr="00477349">
        <w:rPr>
          <w:sz w:val="24"/>
          <w:szCs w:val="24"/>
        </w:rPr>
        <w:drawing>
          <wp:inline distT="0" distB="0" distL="0" distR="0" wp14:anchorId="2BB74BCC" wp14:editId="2A5AC5DE">
            <wp:extent cx="5543550" cy="2746375"/>
            <wp:effectExtent l="0" t="0" r="0" b="0"/>
            <wp:docPr id="120471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5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C8" w:rsidP="1B3CF6F9" w:rsidRDefault="008013C8" w14:paraId="12BCC7AF" w14:textId="31720D27">
      <w:pPr>
        <w:tabs>
          <w:tab w:val="left" w:pos="520"/>
        </w:tabs>
        <w:spacing w:before="139"/>
        <w:ind w:left="100"/>
        <w:rPr>
          <w:sz w:val="24"/>
          <w:szCs w:val="24"/>
        </w:rPr>
      </w:pPr>
      <w:r w:rsidRPr="008013C8">
        <w:rPr>
          <w:sz w:val="24"/>
          <w:szCs w:val="24"/>
        </w:rPr>
        <w:drawing>
          <wp:inline distT="0" distB="0" distL="0" distR="0" wp14:anchorId="7F6F68AE" wp14:editId="14A41DDA">
            <wp:extent cx="5543550" cy="2735580"/>
            <wp:effectExtent l="0" t="0" r="0" b="7620"/>
            <wp:docPr id="48232994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29943" name="Imagen 1" descr="Diagram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E34" w:rsidP="1B3CF6F9" w:rsidRDefault="001D1E34" w14:paraId="1D780078" w14:textId="4CE3A015">
      <w:pPr>
        <w:tabs>
          <w:tab w:val="left" w:pos="520"/>
        </w:tabs>
        <w:spacing w:before="139"/>
        <w:ind w:left="100"/>
        <w:rPr>
          <w:sz w:val="24"/>
          <w:szCs w:val="24"/>
        </w:rPr>
      </w:pPr>
      <w:r w:rsidRPr="001D1E34">
        <w:rPr>
          <w:sz w:val="24"/>
          <w:szCs w:val="24"/>
        </w:rPr>
        <w:drawing>
          <wp:inline distT="0" distB="0" distL="0" distR="0" wp14:anchorId="53811786" wp14:editId="603A8304">
            <wp:extent cx="5543550" cy="2754630"/>
            <wp:effectExtent l="0" t="0" r="0" b="7620"/>
            <wp:docPr id="80621255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12552" name="Imagen 1" descr="Interfaz de usuario gráfic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76E" w:rsidP="1B3CF6F9" w:rsidRDefault="0069176E" w14:paraId="1EFD564C" w14:textId="6D712BB9">
      <w:pPr>
        <w:tabs>
          <w:tab w:val="left" w:pos="520"/>
        </w:tabs>
        <w:spacing w:before="139"/>
        <w:ind w:left="100"/>
        <w:rPr>
          <w:sz w:val="24"/>
          <w:szCs w:val="24"/>
        </w:rPr>
      </w:pPr>
      <w:r w:rsidRPr="0069176E">
        <w:rPr>
          <w:sz w:val="24"/>
          <w:szCs w:val="24"/>
        </w:rPr>
        <w:drawing>
          <wp:inline distT="0" distB="0" distL="0" distR="0" wp14:anchorId="29A75AA9" wp14:editId="153098ED">
            <wp:extent cx="5543550" cy="2731770"/>
            <wp:effectExtent l="0" t="0" r="0" b="0"/>
            <wp:docPr id="93757511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75119" name="Imagen 1" descr="Interfaz de usuario gráfica,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01" w:rsidP="1B3CF6F9" w:rsidRDefault="00602F01" w14:paraId="0165EA7E" w14:textId="29DE7745">
      <w:pPr>
        <w:tabs>
          <w:tab w:val="left" w:pos="520"/>
        </w:tabs>
        <w:spacing w:before="139"/>
        <w:ind w:left="100"/>
        <w:rPr>
          <w:sz w:val="24"/>
          <w:szCs w:val="24"/>
        </w:rPr>
      </w:pPr>
      <w:r w:rsidRPr="00602F01">
        <w:rPr>
          <w:sz w:val="24"/>
          <w:szCs w:val="24"/>
        </w:rPr>
        <w:drawing>
          <wp:inline distT="0" distB="0" distL="0" distR="0" wp14:anchorId="569250B5" wp14:editId="20D75BC0">
            <wp:extent cx="5543550" cy="2746375"/>
            <wp:effectExtent l="0" t="0" r="0" b="0"/>
            <wp:docPr id="108054254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42549" name="Imagen 1" descr="Captura de pantalla de computador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32977" w:rsidR="00C50FEA" w:rsidP="1B3CF6F9" w:rsidRDefault="00C50FEA" w14:paraId="5B1F0E58" w14:textId="77777777">
      <w:pPr>
        <w:tabs>
          <w:tab w:val="left" w:pos="520"/>
        </w:tabs>
        <w:spacing w:before="139"/>
        <w:ind w:left="100"/>
        <w:rPr>
          <w:sz w:val="24"/>
          <w:szCs w:val="24"/>
        </w:rPr>
      </w:pPr>
    </w:p>
    <w:p w:rsidR="00700DF3" w:rsidP="00304B74" w:rsidRDefault="00304B74" w14:paraId="792E5616" w14:textId="019EE1E6">
      <w:pPr>
        <w:pStyle w:val="ListParagraph"/>
        <w:numPr>
          <w:ilvl w:val="1"/>
          <w:numId w:val="8"/>
        </w:numPr>
        <w:tabs>
          <w:tab w:val="left" w:pos="520"/>
        </w:tabs>
        <w:spacing w:before="140" w:line="360" w:lineRule="auto"/>
        <w:ind w:left="100" w:right="3910" w:firstLine="0"/>
        <w:rPr>
          <w:sz w:val="24"/>
          <w:szCs w:val="24"/>
        </w:rPr>
      </w:pPr>
      <w:r w:rsidRPr="55DE894B">
        <w:rPr>
          <w:sz w:val="24"/>
          <w:szCs w:val="24"/>
        </w:rPr>
        <w:t>MANUALES</w:t>
      </w:r>
      <w:r w:rsidRPr="55DE894B">
        <w:rPr>
          <w:spacing w:val="-15"/>
          <w:sz w:val="24"/>
          <w:szCs w:val="24"/>
        </w:rPr>
        <w:t xml:space="preserve"> </w:t>
      </w:r>
      <w:r w:rsidRPr="55DE894B">
        <w:rPr>
          <w:sz w:val="24"/>
          <w:szCs w:val="24"/>
        </w:rPr>
        <w:t>DE</w:t>
      </w:r>
      <w:r w:rsidRPr="55DE894B">
        <w:rPr>
          <w:spacing w:val="-15"/>
          <w:sz w:val="24"/>
          <w:szCs w:val="24"/>
        </w:rPr>
        <w:t xml:space="preserve"> </w:t>
      </w:r>
      <w:r w:rsidRPr="55DE894B">
        <w:rPr>
          <w:sz w:val="24"/>
          <w:szCs w:val="24"/>
        </w:rPr>
        <w:t>USUARIO</w:t>
      </w:r>
    </w:p>
    <w:p w:rsidRPr="00093AFB" w:rsidR="00093AFB" w:rsidP="00093AFB" w:rsidRDefault="00D54F4C" w14:paraId="2C7F2602" w14:textId="26CABA16">
      <w:pPr>
        <w:pStyle w:val="ListParagraph"/>
        <w:tabs>
          <w:tab w:val="left" w:pos="520"/>
        </w:tabs>
        <w:spacing w:before="140" w:line="360" w:lineRule="auto"/>
        <w:ind w:left="100" w:right="3910" w:firstLine="0"/>
      </w:pPr>
      <w:r>
        <w:drawing>
          <wp:inline wp14:editId="46A9B816" wp14:anchorId="55833148">
            <wp:extent cx="5543550" cy="3117215"/>
            <wp:effectExtent l="0" t="0" r="0" b="6985"/>
            <wp:docPr id="291839999" name="Imagen 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30"/>
                    <pic:cNvPicPr/>
                  </pic:nvPicPr>
                  <pic:blipFill>
                    <a:blip r:embed="R5c93020929324e1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35F0455" wp14:anchorId="2506787D">
            <wp:extent cx="5543550" cy="3117215"/>
            <wp:effectExtent l="0" t="0" r="0" b="6985"/>
            <wp:docPr id="592465103" name="Imagen 2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9"/>
                    <pic:cNvPicPr/>
                  </pic:nvPicPr>
                  <pic:blipFill>
                    <a:blip r:embed="R2ae75c6e099149c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56E7CB5" wp14:anchorId="04492B61">
            <wp:extent cx="5543550" cy="3117215"/>
            <wp:effectExtent l="0" t="0" r="0" b="6985"/>
            <wp:docPr id="2106735660" name="Imagen 2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8"/>
                    <pic:cNvPicPr/>
                  </pic:nvPicPr>
                  <pic:blipFill>
                    <a:blip r:embed="Rf361b5866860422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34164FC" wp14:anchorId="0611E529">
            <wp:extent cx="5543550" cy="3117215"/>
            <wp:effectExtent l="0" t="0" r="0" b="6985"/>
            <wp:docPr id="896400907" name="Imagen 2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7"/>
                    <pic:cNvPicPr/>
                  </pic:nvPicPr>
                  <pic:blipFill>
                    <a:blip r:embed="R63af403cd6194d8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2D1DA38" wp14:anchorId="7790FCDB">
            <wp:extent cx="5543550" cy="3117215"/>
            <wp:effectExtent l="0" t="0" r="0" b="6985"/>
            <wp:docPr id="1092201665" name="Imagen 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6"/>
                    <pic:cNvPicPr/>
                  </pic:nvPicPr>
                  <pic:blipFill>
                    <a:blip r:embed="R2ffbeb06606a47c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FDC29F2" wp14:anchorId="104148C9">
            <wp:extent cx="5543550" cy="3117215"/>
            <wp:effectExtent l="0" t="0" r="0" b="6985"/>
            <wp:docPr id="576803860" name="Imagen 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5"/>
                    <pic:cNvPicPr/>
                  </pic:nvPicPr>
                  <pic:blipFill>
                    <a:blip r:embed="Rf1b35a8360184be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EF4E118" wp14:anchorId="3391F7CD">
            <wp:extent cx="5543550" cy="3117215"/>
            <wp:effectExtent l="0" t="0" r="0" b="6985"/>
            <wp:docPr id="1812340530" name="Imagen 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4"/>
                    <pic:cNvPicPr/>
                  </pic:nvPicPr>
                  <pic:blipFill>
                    <a:blip r:embed="Rd9efeb956dec44b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46A7E01" wp14:anchorId="01DC3078">
            <wp:extent cx="5543550" cy="3117215"/>
            <wp:effectExtent l="0" t="0" r="0" b="6985"/>
            <wp:docPr id="1118628419" name="Imagen 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3"/>
                    <pic:cNvPicPr/>
                  </pic:nvPicPr>
                  <pic:blipFill>
                    <a:blip r:embed="R6f568b9caabb474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9077AA1" wp14:anchorId="773C1986">
            <wp:extent cx="5543550" cy="3117215"/>
            <wp:effectExtent l="0" t="0" r="0" b="6985"/>
            <wp:docPr id="246040967" name="Imagen 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2"/>
                    <pic:cNvPicPr/>
                  </pic:nvPicPr>
                  <pic:blipFill>
                    <a:blip r:embed="R99061436c5af4cf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8BD7FF9" wp14:anchorId="57AC10C8">
            <wp:extent cx="5543550" cy="3117215"/>
            <wp:effectExtent l="0" t="0" r="0" b="6985"/>
            <wp:docPr id="504250855" name="Imagen 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1"/>
                    <pic:cNvPicPr/>
                  </pic:nvPicPr>
                  <pic:blipFill>
                    <a:blip r:embed="R1f4a169650e94af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BE307EE" wp14:anchorId="7F0CB72C">
            <wp:extent cx="5543550" cy="3117215"/>
            <wp:effectExtent l="0" t="0" r="0" b="6985"/>
            <wp:docPr id="1404049662" name="Imagen 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0"/>
                    <pic:cNvPicPr/>
                  </pic:nvPicPr>
                  <pic:blipFill>
                    <a:blip r:embed="Rf42055f0d79c473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D67CB24" wp14:anchorId="25DC101E">
            <wp:extent cx="5543550" cy="3117215"/>
            <wp:effectExtent l="0" t="0" r="0" b="6985"/>
            <wp:docPr id="512398547" name="Imagen 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9"/>
                    <pic:cNvPicPr/>
                  </pic:nvPicPr>
                  <pic:blipFill>
                    <a:blip r:embed="Rcbe2b598d2d54c1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FE769D5" wp14:anchorId="06630F91">
            <wp:extent cx="5543550" cy="3117215"/>
            <wp:effectExtent l="0" t="0" r="0" b="6985"/>
            <wp:docPr id="1679544230" name="Imagen 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8"/>
                    <pic:cNvPicPr/>
                  </pic:nvPicPr>
                  <pic:blipFill>
                    <a:blip r:embed="Raa01bc950352426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F5316D7" wp14:anchorId="2158D7CA">
            <wp:extent cx="5543550" cy="3117215"/>
            <wp:effectExtent l="0" t="0" r="0" b="6985"/>
            <wp:docPr id="202775457" name="Imagen 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7"/>
                    <pic:cNvPicPr/>
                  </pic:nvPicPr>
                  <pic:blipFill>
                    <a:blip r:embed="R94e8c88a4d4c493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2C820CD" wp14:anchorId="685B1701">
            <wp:extent cx="5543550" cy="3117215"/>
            <wp:effectExtent l="0" t="0" r="0" b="6985"/>
            <wp:docPr id="118150899" name="Imagen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6"/>
                    <pic:cNvPicPr/>
                  </pic:nvPicPr>
                  <pic:blipFill>
                    <a:blip r:embed="R8b26de7d66da477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B0097" w:rsidRDefault="069B0097" w14:paraId="2BE1E064" w14:textId="0F7EA92B">
      <w:r>
        <w:br w:type="page"/>
      </w:r>
    </w:p>
    <w:p w:rsidR="00700DF3" w:rsidP="00304B74" w:rsidRDefault="00304B74" w14:paraId="45E55FBE" w14:textId="5E5A968D">
      <w:pPr>
        <w:pStyle w:val="ListParagraph"/>
        <w:numPr>
          <w:ilvl w:val="1"/>
          <w:numId w:val="8"/>
        </w:numPr>
        <w:tabs>
          <w:tab w:val="left" w:pos="520"/>
        </w:tabs>
        <w:spacing w:before="140" w:line="360" w:lineRule="auto"/>
        <w:ind w:left="100" w:right="4619" w:firstLine="0"/>
        <w:rPr>
          <w:sz w:val="24"/>
          <w:szCs w:val="24"/>
        </w:rPr>
      </w:pPr>
      <w:r w:rsidRPr="1B3CF6F9">
        <w:rPr>
          <w:sz w:val="24"/>
          <w:szCs w:val="24"/>
        </w:rPr>
        <w:t xml:space="preserve">DOCUMENTACIÓN TÉCNICA </w:t>
      </w:r>
    </w:p>
    <w:p w:rsidR="68FD1F14" w:rsidP="68FD1F14" w:rsidRDefault="68FD1F14" w14:paraId="328CAAFC" w14:textId="4710EB8F">
      <w:pPr>
        <w:spacing w:after="160" w:line="257" w:lineRule="auto"/>
      </w:pPr>
      <w:r w:rsidRPr="68FD1F14">
        <w:rPr>
          <w:b/>
          <w:bCs/>
          <w:sz w:val="24"/>
          <w:szCs w:val="24"/>
        </w:rPr>
        <w:t>1. Introducción</w:t>
      </w:r>
    </w:p>
    <w:p w:rsidR="68FD1F14" w:rsidP="68FD1F14" w:rsidRDefault="68FD1F14" w14:paraId="1CDA190A" w14:textId="46F7CFC2">
      <w:pPr>
        <w:pStyle w:val="ListParagraph"/>
        <w:numPr>
          <w:ilvl w:val="0"/>
          <w:numId w:val="25"/>
        </w:numPr>
        <w:spacing w:line="257" w:lineRule="auto"/>
        <w:rPr>
          <w:sz w:val="24"/>
          <w:szCs w:val="24"/>
        </w:rPr>
      </w:pPr>
      <w:r w:rsidRPr="069B0097" w:rsidR="069B0097">
        <w:rPr>
          <w:sz w:val="24"/>
          <w:szCs w:val="24"/>
        </w:rPr>
        <w:t xml:space="preserve">Propósito del Documento: Este documento tiene como propósito explicar </w:t>
      </w:r>
      <w:r w:rsidRPr="069B0097" w:rsidR="069B0097">
        <w:rPr>
          <w:sz w:val="24"/>
          <w:szCs w:val="24"/>
        </w:rPr>
        <w:t>cómo</w:t>
      </w:r>
      <w:r w:rsidRPr="069B0097" w:rsidR="069B0097">
        <w:rPr>
          <w:sz w:val="24"/>
          <w:szCs w:val="24"/>
        </w:rPr>
        <w:t xml:space="preserve"> funciona el sistema basado en su arquitectura, los requisitos funcionales y no funcionales, la conexión de la base de datos, los componentes utilizados y el plan de mantenimiento</w:t>
      </w:r>
    </w:p>
    <w:p w:rsidR="68FD1F14" w:rsidP="68FD1F14" w:rsidRDefault="68FD1F14" w14:paraId="17A82CE5" w14:textId="0F0AF510">
      <w:pPr>
        <w:pStyle w:val="ListParagraph"/>
        <w:numPr>
          <w:ilvl w:val="0"/>
          <w:numId w:val="25"/>
        </w:numPr>
        <w:spacing w:line="257" w:lineRule="auto"/>
        <w:rPr>
          <w:sz w:val="24"/>
          <w:szCs w:val="24"/>
        </w:rPr>
      </w:pPr>
      <w:r w:rsidRPr="68FD1F14">
        <w:rPr>
          <w:sz w:val="24"/>
          <w:szCs w:val="24"/>
        </w:rPr>
        <w:t>Propósito del Software: El software tiene como objetivo ser un aplicativo web que gestione las ventas de la empresa Campo Verde, a su vez, gestiona los pedidos a los proveedores y el control de usuarios a través de roles</w:t>
      </w:r>
    </w:p>
    <w:p w:rsidR="68FD1F14" w:rsidP="68FD1F14" w:rsidRDefault="68FD1F14" w14:paraId="6BDE1584" w14:textId="34CBAAF1">
      <w:pPr>
        <w:pStyle w:val="ListParagraph"/>
        <w:numPr>
          <w:ilvl w:val="0"/>
          <w:numId w:val="25"/>
        </w:numPr>
        <w:spacing w:line="257" w:lineRule="auto"/>
        <w:rPr>
          <w:sz w:val="24"/>
          <w:szCs w:val="24"/>
        </w:rPr>
      </w:pPr>
      <w:r w:rsidRPr="68FD1F14">
        <w:rPr>
          <w:sz w:val="24"/>
          <w:szCs w:val="24"/>
        </w:rPr>
        <w:t xml:space="preserve">Audiencia: empleados de la empresa, desarrolladores del sistema, administradores del sistema. </w:t>
      </w:r>
    </w:p>
    <w:p w:rsidR="68FD1F14" w:rsidP="68FD1F14" w:rsidRDefault="68FD1F14" w14:paraId="4E40B1CB" w14:textId="6634D68A">
      <w:pPr>
        <w:spacing w:after="160" w:line="257" w:lineRule="auto"/>
      </w:pPr>
      <w:r w:rsidRPr="68FD1F14">
        <w:rPr>
          <w:b/>
          <w:bCs/>
          <w:sz w:val="24"/>
          <w:szCs w:val="24"/>
        </w:rPr>
        <w:t>2. Arquitectura del Sistema</w:t>
      </w:r>
    </w:p>
    <w:p w:rsidR="68FD1F14" w:rsidP="68FD1F14" w:rsidRDefault="68FD1F14" w14:paraId="5C5A6CFA" w14:textId="5B8EA27A">
      <w:pPr>
        <w:pStyle w:val="ListParagraph"/>
        <w:numPr>
          <w:ilvl w:val="0"/>
          <w:numId w:val="25"/>
        </w:numPr>
        <w:spacing w:line="257" w:lineRule="auto"/>
        <w:rPr>
          <w:sz w:val="24"/>
          <w:szCs w:val="24"/>
        </w:rPr>
      </w:pPr>
      <w:r w:rsidRPr="069B0097" w:rsidR="069B0097">
        <w:rPr>
          <w:sz w:val="24"/>
          <w:szCs w:val="24"/>
        </w:rPr>
        <w:t xml:space="preserve">Visión General de la Arquitectura: Diseñado con </w:t>
      </w:r>
      <w:r w:rsidRPr="069B0097" w:rsidR="069B0097">
        <w:rPr>
          <w:sz w:val="24"/>
          <w:szCs w:val="24"/>
        </w:rPr>
        <w:t>jsp</w:t>
      </w:r>
      <w:r w:rsidRPr="069B0097" w:rsidR="069B0097">
        <w:rPr>
          <w:sz w:val="24"/>
          <w:szCs w:val="24"/>
        </w:rPr>
        <w:t xml:space="preserve">(Vistas), utilizando </w:t>
      </w:r>
      <w:r w:rsidRPr="069B0097" w:rsidR="069B0097">
        <w:rPr>
          <w:sz w:val="24"/>
          <w:szCs w:val="24"/>
        </w:rPr>
        <w:t>forms</w:t>
      </w:r>
      <w:r w:rsidRPr="069B0097" w:rsidR="069B0097">
        <w:rPr>
          <w:sz w:val="24"/>
          <w:szCs w:val="24"/>
        </w:rPr>
        <w:t xml:space="preserve"> que redireccionan a </w:t>
      </w:r>
      <w:r w:rsidRPr="069B0097" w:rsidR="069B0097">
        <w:rPr>
          <w:sz w:val="24"/>
          <w:szCs w:val="24"/>
        </w:rPr>
        <w:t>servlets</w:t>
      </w:r>
      <w:r w:rsidRPr="069B0097" w:rsidR="069B0097">
        <w:rPr>
          <w:sz w:val="24"/>
          <w:szCs w:val="24"/>
        </w:rPr>
        <w:t xml:space="preserve">(controladores), dentro de los </w:t>
      </w:r>
      <w:r w:rsidRPr="069B0097" w:rsidR="069B0097">
        <w:rPr>
          <w:sz w:val="24"/>
          <w:szCs w:val="24"/>
        </w:rPr>
        <w:t>servlets</w:t>
      </w:r>
      <w:r w:rsidRPr="069B0097" w:rsidR="069B0097">
        <w:rPr>
          <w:sz w:val="24"/>
          <w:szCs w:val="24"/>
        </w:rPr>
        <w:t xml:space="preserve"> </w:t>
      </w:r>
      <w:r w:rsidRPr="069B0097" w:rsidR="069B0097">
        <w:rPr>
          <w:sz w:val="24"/>
          <w:szCs w:val="24"/>
        </w:rPr>
        <w:t>estan</w:t>
      </w:r>
      <w:r w:rsidRPr="069B0097" w:rsidR="069B0097">
        <w:rPr>
          <w:sz w:val="24"/>
          <w:szCs w:val="24"/>
        </w:rPr>
        <w:t xml:space="preserve"> los </w:t>
      </w:r>
      <w:r w:rsidRPr="069B0097" w:rsidR="069B0097">
        <w:rPr>
          <w:sz w:val="24"/>
          <w:szCs w:val="24"/>
        </w:rPr>
        <w:t>metodos</w:t>
      </w:r>
      <w:r w:rsidRPr="069B0097" w:rsidR="069B0097">
        <w:rPr>
          <w:sz w:val="24"/>
          <w:szCs w:val="24"/>
        </w:rPr>
        <w:t xml:space="preserve"> desarrollados por las implementaciones del </w:t>
      </w:r>
      <w:r w:rsidRPr="069B0097" w:rsidR="069B0097">
        <w:rPr>
          <w:sz w:val="24"/>
          <w:szCs w:val="24"/>
        </w:rPr>
        <w:t>patron</w:t>
      </w:r>
      <w:r w:rsidRPr="069B0097" w:rsidR="069B0097">
        <w:rPr>
          <w:sz w:val="24"/>
          <w:szCs w:val="24"/>
        </w:rPr>
        <w:t xml:space="preserve"> de diseño DAO, los cuales son varios pares de interfaces DAO y clases DAO como implementaciones, utilizando las clases(modelos) respectivos para cada DAO.</w:t>
      </w:r>
    </w:p>
    <w:p w:rsidR="069B0097" w:rsidP="069B0097" w:rsidRDefault="069B0097" w14:paraId="7CD8C6E1" w14:textId="23103655">
      <w:pPr>
        <w:pStyle w:val="ListParagraph"/>
        <w:numPr>
          <w:ilvl w:val="0"/>
          <w:numId w:val="25"/>
        </w:numPr>
        <w:spacing w:line="257" w:lineRule="auto"/>
        <w:rPr>
          <w:sz w:val="24"/>
          <w:szCs w:val="24"/>
        </w:rPr>
      </w:pPr>
      <w:r w:rsidRPr="069B0097" w:rsidR="069B0097">
        <w:rPr>
          <w:sz w:val="24"/>
          <w:szCs w:val="24"/>
        </w:rPr>
        <w:t>Diagrama de Arquitectura:</w:t>
      </w:r>
    </w:p>
    <w:p w:rsidR="069B0097" w:rsidP="069B0097" w:rsidRDefault="069B0097" w14:paraId="35A6F927" w14:textId="1AF9557A">
      <w:pPr>
        <w:pStyle w:val="ListParagraph"/>
        <w:spacing w:line="257" w:lineRule="auto"/>
        <w:ind w:left="720"/>
        <w:rPr>
          <w:sz w:val="24"/>
          <w:szCs w:val="24"/>
        </w:rPr>
      </w:pPr>
      <w:r w:rsidRPr="069B0097" w:rsidR="069B0097">
        <w:rPr>
          <w:sz w:val="24"/>
          <w:szCs w:val="24"/>
        </w:rPr>
        <w:t>Modelo:</w:t>
      </w:r>
    </w:p>
    <w:p w:rsidR="069B0097" w:rsidP="069B0097" w:rsidRDefault="069B0097" w14:paraId="2AAC442D" w14:textId="217E1765">
      <w:pPr>
        <w:pStyle w:val="ListParagraph"/>
        <w:spacing w:line="257" w:lineRule="auto"/>
        <w:ind w:left="720"/>
      </w:pPr>
      <w:r>
        <w:drawing>
          <wp:inline wp14:editId="5E5B9A78" wp14:anchorId="6D2A484F">
            <wp:extent cx="2391109" cy="3258005"/>
            <wp:effectExtent l="0" t="0" r="0" b="0"/>
            <wp:docPr id="1537095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77f6de19744b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B0097" w:rsidP="069B0097" w:rsidRDefault="069B0097" w14:paraId="10173947" w14:textId="78EC0B2F">
      <w:pPr>
        <w:pStyle w:val="ListParagraph"/>
        <w:spacing w:line="257" w:lineRule="auto"/>
        <w:ind w:left="720" w:hanging="0"/>
        <w:rPr>
          <w:sz w:val="28"/>
          <w:szCs w:val="28"/>
        </w:rPr>
      </w:pPr>
      <w:r w:rsidRPr="069B0097" w:rsidR="069B0097">
        <w:rPr>
          <w:sz w:val="24"/>
          <w:szCs w:val="24"/>
        </w:rPr>
        <w:t>Vistas:</w:t>
      </w:r>
    </w:p>
    <w:p w:rsidR="069B0097" w:rsidP="069B0097" w:rsidRDefault="069B0097" w14:paraId="14087D16" w14:textId="0A5F5210">
      <w:pPr>
        <w:pStyle w:val="ListParagraph"/>
        <w:spacing w:line="257" w:lineRule="auto"/>
        <w:ind w:left="720" w:hanging="0"/>
      </w:pPr>
      <w:r>
        <w:drawing>
          <wp:inline wp14:editId="41357D04" wp14:anchorId="61375327">
            <wp:extent cx="2419688" cy="4544059"/>
            <wp:effectExtent l="0" t="0" r="0" b="0"/>
            <wp:docPr id="642843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91f1694a4345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B0097" w:rsidP="069B0097" w:rsidRDefault="069B0097" w14:paraId="0C2B72FE" w14:textId="035C34A3">
      <w:pPr>
        <w:pStyle w:val="ListParagraph"/>
        <w:spacing w:line="257" w:lineRule="auto"/>
        <w:ind w:left="720" w:hanging="0"/>
      </w:pPr>
      <w:r w:rsidRPr="069B0097" w:rsidR="069B0097">
        <w:rPr>
          <w:sz w:val="24"/>
          <w:szCs w:val="24"/>
        </w:rPr>
        <w:t>Controladores:</w:t>
      </w:r>
    </w:p>
    <w:p w:rsidR="069B0097" w:rsidP="069B0097" w:rsidRDefault="069B0097" w14:paraId="5739EB1A" w14:textId="6372BB0F">
      <w:pPr>
        <w:pStyle w:val="ListParagraph"/>
        <w:spacing w:line="257" w:lineRule="auto"/>
        <w:ind w:left="720" w:hanging="0"/>
      </w:pPr>
      <w:r>
        <w:drawing>
          <wp:inline wp14:editId="4F6BE7C4" wp14:anchorId="3209A966">
            <wp:extent cx="2772162" cy="5344270"/>
            <wp:effectExtent l="0" t="0" r="0" b="0"/>
            <wp:docPr id="878560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1795e1a6b948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53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B0097" w:rsidP="069B0097" w:rsidRDefault="069B0097" w14:paraId="30445CB8" w14:textId="39B10022">
      <w:pPr>
        <w:pStyle w:val="ListParagraph"/>
        <w:spacing w:line="257" w:lineRule="auto"/>
        <w:ind w:left="720" w:hanging="0"/>
      </w:pPr>
      <w:r w:rsidR="069B0097">
        <w:rPr/>
        <w:t>DAO:</w:t>
      </w:r>
    </w:p>
    <w:p w:rsidR="069B0097" w:rsidP="069B0097" w:rsidRDefault="069B0097" w14:paraId="68DF965A" w14:textId="17A3621A">
      <w:pPr>
        <w:pStyle w:val="ListParagraph"/>
        <w:spacing w:line="257" w:lineRule="auto"/>
        <w:ind w:left="720" w:hanging="0"/>
      </w:pPr>
      <w:r>
        <w:drawing>
          <wp:inline wp14:editId="58DA253E" wp14:anchorId="39A96FDA">
            <wp:extent cx="2810267" cy="5420481"/>
            <wp:effectExtent l="0" t="0" r="0" b="0"/>
            <wp:docPr id="1598226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cc7f03374246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FD1F14" w:rsidP="68FD1F14" w:rsidRDefault="68FD1F14" w14:paraId="67DC8D60" w14:textId="58508619">
      <w:pPr>
        <w:spacing w:after="160" w:line="257" w:lineRule="auto"/>
      </w:pPr>
      <w:r w:rsidRPr="68FD1F14">
        <w:rPr>
          <w:b/>
          <w:bCs/>
          <w:sz w:val="24"/>
          <w:szCs w:val="24"/>
        </w:rPr>
        <w:t>3. Requisitos del Sistema</w:t>
      </w:r>
    </w:p>
    <w:p w:rsidR="68FD1F14" w:rsidP="68FD1F14" w:rsidRDefault="68FD1F14" w14:paraId="74F19A3F" w14:textId="4CF5826B">
      <w:pPr>
        <w:pStyle w:val="ListParagraph"/>
        <w:numPr>
          <w:ilvl w:val="0"/>
          <w:numId w:val="25"/>
        </w:numPr>
        <w:spacing w:line="257" w:lineRule="auto"/>
        <w:rPr>
          <w:sz w:val="24"/>
          <w:szCs w:val="24"/>
        </w:rPr>
      </w:pPr>
      <w:r w:rsidRPr="68FD1F14">
        <w:rPr>
          <w:sz w:val="24"/>
          <w:szCs w:val="24"/>
        </w:rPr>
        <w:t xml:space="preserve">Requisitos Funcionales: </w:t>
      </w:r>
    </w:p>
    <w:p w:rsidR="68FD1F14" w:rsidP="68FD1F14" w:rsidRDefault="68FD1F14" w14:paraId="4A2889F0" w14:textId="773D9A58">
      <w:pPr>
        <w:spacing w:line="257" w:lineRule="auto"/>
        <w:ind w:left="720"/>
      </w:pPr>
      <w:r w:rsidRPr="68FD1F14">
        <w:rPr>
          <w:sz w:val="24"/>
          <w:szCs w:val="24"/>
        </w:rPr>
        <w:t xml:space="preserve">Registro de usuarios (clientes, proveedores, empleados) con diferentes roles y permisos de acceso. </w:t>
      </w:r>
    </w:p>
    <w:p w:rsidR="68FD1F14" w:rsidP="68FD1F14" w:rsidRDefault="68FD1F14" w14:paraId="6DB93633" w14:textId="3ECE928E">
      <w:pPr>
        <w:spacing w:line="257" w:lineRule="auto"/>
        <w:ind w:left="720"/>
      </w:pPr>
      <w:r w:rsidRPr="68FD1F14">
        <w:rPr>
          <w:sz w:val="24"/>
          <w:szCs w:val="24"/>
        </w:rPr>
        <w:t xml:space="preserve">Acceso seguro a información institucional, noticias, eventos y catálogo de productos. </w:t>
      </w:r>
    </w:p>
    <w:p w:rsidR="68FD1F14" w:rsidP="68FD1F14" w:rsidRDefault="68FD1F14" w14:paraId="48C6B343" w14:textId="67602C7C">
      <w:pPr>
        <w:spacing w:line="257" w:lineRule="auto"/>
        <w:ind w:left="720"/>
      </w:pPr>
      <w:r w:rsidRPr="68FD1F14">
        <w:rPr>
          <w:sz w:val="24"/>
          <w:szCs w:val="24"/>
        </w:rPr>
        <w:t xml:space="preserve">Publicación de noticias y actualizaciones sobre las actividades de la empresa. </w:t>
      </w:r>
    </w:p>
    <w:p w:rsidR="68FD1F14" w:rsidP="68FD1F14" w:rsidRDefault="68FD1F14" w14:paraId="5FF75427" w14:textId="1FA5761E">
      <w:pPr>
        <w:spacing w:line="257" w:lineRule="auto"/>
        <w:ind w:left="720"/>
      </w:pPr>
      <w:r w:rsidRPr="68FD1F14">
        <w:rPr>
          <w:sz w:val="24"/>
          <w:szCs w:val="24"/>
        </w:rPr>
        <w:t xml:space="preserve">Gestión de inventario de productos agrícolas y ganaderos, incluyendo registro de entradas y salidas, y control de existencias. </w:t>
      </w:r>
    </w:p>
    <w:p w:rsidR="68FD1F14" w:rsidP="68FD1F14" w:rsidRDefault="68FD1F14" w14:paraId="22B386CF" w14:textId="1C5AC8A4">
      <w:pPr>
        <w:spacing w:line="257" w:lineRule="auto"/>
        <w:ind w:left="720"/>
      </w:pPr>
      <w:r w:rsidRPr="68FD1F14">
        <w:rPr>
          <w:sz w:val="24"/>
          <w:szCs w:val="24"/>
        </w:rPr>
        <w:t xml:space="preserve">Se implementarán bases de datos relacionales como MySQL para el almacenamiento de datos. </w:t>
      </w:r>
    </w:p>
    <w:p w:rsidR="68FD1F14" w:rsidP="68FD1F14" w:rsidRDefault="68FD1F14" w14:paraId="45BF8307" w14:textId="25054D0B">
      <w:pPr>
        <w:spacing w:line="257" w:lineRule="auto"/>
        <w:ind w:left="720"/>
      </w:pPr>
      <w:r w:rsidRPr="68FD1F14">
        <w:rPr>
          <w:sz w:val="24"/>
          <w:szCs w:val="24"/>
        </w:rPr>
        <w:t xml:space="preserve"> </w:t>
      </w:r>
    </w:p>
    <w:p w:rsidR="2EFD7006" w:rsidP="2EFD7006" w:rsidRDefault="68FD1F14" w14:paraId="5D9460D2" w14:textId="07B10CAE">
      <w:pPr>
        <w:pStyle w:val="ListParagraph"/>
        <w:numPr>
          <w:ilvl w:val="0"/>
          <w:numId w:val="25"/>
        </w:numPr>
        <w:spacing w:line="257" w:lineRule="auto"/>
        <w:rPr>
          <w:sz w:val="24"/>
          <w:szCs w:val="24"/>
        </w:rPr>
      </w:pPr>
      <w:r w:rsidRPr="069B0097" w:rsidR="069B0097">
        <w:rPr>
          <w:sz w:val="24"/>
          <w:szCs w:val="24"/>
        </w:rPr>
        <w:t xml:space="preserve">Requisitos No Funcionales: </w:t>
      </w:r>
      <w:r>
        <w:br/>
      </w:r>
      <w:r w:rsidRPr="069B0097" w:rsidR="069B0097">
        <w:rPr>
          <w:sz w:val="24"/>
          <w:szCs w:val="24"/>
        </w:rPr>
        <w:t>Hardware: Se utilizarán servidores locales para alojar la aplicación web y bases de datos relacionales para almacenar y gestionar la información. Además, se utilizarán estaciones de trabajo para el personal administrativo equipadas con computadoras de escritorio.</w:t>
      </w:r>
      <w:r>
        <w:br/>
      </w:r>
      <w:r>
        <w:br/>
      </w:r>
      <w:r w:rsidRPr="069B0097" w:rsidR="069B0097">
        <w:rPr>
          <w:sz w:val="24"/>
          <w:szCs w:val="24"/>
        </w:rPr>
        <w:t>Software: La aplicación web se desarrollará utilizando tecnología JSP (</w:t>
      </w:r>
      <w:r w:rsidRPr="069B0097" w:rsidR="069B0097">
        <w:rPr>
          <w:sz w:val="24"/>
          <w:szCs w:val="24"/>
        </w:rPr>
        <w:t>JavaServer</w:t>
      </w:r>
      <w:r w:rsidRPr="069B0097" w:rsidR="069B0097">
        <w:rPr>
          <w:sz w:val="24"/>
          <w:szCs w:val="24"/>
        </w:rPr>
        <w:t xml:space="preserve"> Pages) y se ejecutará en un servidor de aplicaciones Java como Apache Tomcat. </w:t>
      </w:r>
      <w:r>
        <w:br/>
      </w:r>
      <w:r>
        <w:br/>
      </w:r>
      <w:r w:rsidRPr="069B0097" w:rsidR="069B0097">
        <w:rPr>
          <w:sz w:val="24"/>
          <w:szCs w:val="24"/>
        </w:rPr>
        <w:t xml:space="preserve">Rendimiento: </w:t>
      </w:r>
      <w:r>
        <w:br/>
      </w:r>
      <w:r w:rsidRPr="069B0097" w:rsidR="069B0097">
        <w:rPr>
          <w:sz w:val="24"/>
          <w:szCs w:val="24"/>
        </w:rPr>
        <w:t xml:space="preserve">Tiempo de respuesta rápido para garantizar una experiencia de usuario fluida. </w:t>
      </w:r>
      <w:r>
        <w:br/>
      </w:r>
      <w:r w:rsidRPr="069B0097" w:rsidR="069B0097">
        <w:rPr>
          <w:sz w:val="24"/>
          <w:szCs w:val="24"/>
        </w:rPr>
        <w:t>Escalabilidad para manejar un aumento en el volumen de usuarios y transacciones.</w:t>
      </w:r>
      <w:r>
        <w:br/>
      </w:r>
      <w:r w:rsidRPr="069B0097" w:rsidR="069B0097">
        <w:rPr>
          <w:sz w:val="24"/>
          <w:szCs w:val="24"/>
        </w:rPr>
        <w:t xml:space="preserve"> </w:t>
      </w:r>
      <w:r>
        <w:br/>
      </w:r>
      <w:r w:rsidRPr="069B0097" w:rsidR="069B0097">
        <w:rPr>
          <w:sz w:val="24"/>
          <w:szCs w:val="24"/>
        </w:rPr>
        <w:t xml:space="preserve">Usabilidad: </w:t>
      </w:r>
      <w:r>
        <w:br/>
      </w:r>
      <w:r w:rsidRPr="069B0097" w:rsidR="069B0097">
        <w:rPr>
          <w:sz w:val="24"/>
          <w:szCs w:val="24"/>
        </w:rPr>
        <w:t xml:space="preserve">Diseño intuitivo y fácil de usar para usuarios de todos los niveles de experiencia. </w:t>
      </w:r>
    </w:p>
    <w:p w:rsidR="2EFD7006" w:rsidP="6F5794D8" w:rsidRDefault="2EFD7006" w14:paraId="2EE05BF8" w14:textId="409DE2B1">
      <w:pPr>
        <w:spacing w:line="257" w:lineRule="auto"/>
        <w:ind w:left="720"/>
        <w:rPr>
          <w:sz w:val="24"/>
          <w:szCs w:val="24"/>
        </w:rPr>
      </w:pPr>
    </w:p>
    <w:p w:rsidR="68FD1F14" w:rsidP="771B6112" w:rsidRDefault="68FD1F14" w14:paraId="5B6ADEAB" w14:textId="1B89ABE3">
      <w:pPr>
        <w:spacing w:line="257" w:lineRule="auto"/>
        <w:ind w:left="720"/>
        <w:rPr>
          <w:sz w:val="24"/>
          <w:szCs w:val="24"/>
        </w:rPr>
      </w:pPr>
      <w:r w:rsidRPr="68FD1F14">
        <w:rPr>
          <w:sz w:val="24"/>
          <w:szCs w:val="24"/>
        </w:rPr>
        <w:t xml:space="preserve">Compatibilidad: </w:t>
      </w:r>
      <w:r>
        <w:br/>
      </w:r>
      <w:r w:rsidRPr="68FD1F14">
        <w:rPr>
          <w:sz w:val="24"/>
          <w:szCs w:val="24"/>
        </w:rPr>
        <w:t xml:space="preserve">Compatibilidad con diferentes navegadores web y dispositivos móviles. </w:t>
      </w:r>
      <w:r>
        <w:br/>
      </w:r>
      <w:r w:rsidRPr="68FD1F14">
        <w:rPr>
          <w:sz w:val="24"/>
          <w:szCs w:val="24"/>
        </w:rPr>
        <w:t>Integración con sistemas de gestión empresarial existentes y otros sistemas internos.</w:t>
      </w:r>
      <w:r w:rsidRPr="771B6112" w:rsidR="771B6112">
        <w:rPr>
          <w:sz w:val="24"/>
          <w:szCs w:val="24"/>
        </w:rPr>
        <w:t xml:space="preserve"> </w:t>
      </w:r>
    </w:p>
    <w:p w:rsidR="68FD1F14" w:rsidP="68FD1F14" w:rsidRDefault="68FD1F14" w14:paraId="3266B2F1" w14:textId="360933C1">
      <w:pPr>
        <w:spacing w:after="160" w:line="257" w:lineRule="auto"/>
      </w:pPr>
      <w:r w:rsidRPr="68FD1F14">
        <w:rPr>
          <w:b/>
          <w:bCs/>
          <w:sz w:val="24"/>
          <w:szCs w:val="24"/>
        </w:rPr>
        <w:t>4. Diseño Detallado</w:t>
      </w:r>
    </w:p>
    <w:p w:rsidR="68FD1F14" w:rsidP="68FD1F14" w:rsidRDefault="68FD1F14" w14:paraId="647AA511" w14:textId="44CF9FB7">
      <w:pPr>
        <w:pStyle w:val="ListParagraph"/>
        <w:numPr>
          <w:ilvl w:val="0"/>
          <w:numId w:val="25"/>
        </w:numPr>
        <w:spacing w:line="257" w:lineRule="auto"/>
        <w:rPr>
          <w:sz w:val="24"/>
          <w:szCs w:val="24"/>
        </w:rPr>
      </w:pPr>
      <w:r w:rsidRPr="68FD1F14">
        <w:rPr>
          <w:sz w:val="24"/>
          <w:szCs w:val="24"/>
        </w:rPr>
        <w:t>Diagramas de Diseño: Incluir diagramas de clases, diagramas de secuencia, o diagramas relevantes según el diseño del sistema.</w:t>
      </w:r>
    </w:p>
    <w:p w:rsidR="68FD1F14" w:rsidP="68FD1F14" w:rsidRDefault="68FD1F14" w14:paraId="5F6F52D7" w14:textId="2D9E636A">
      <w:pPr>
        <w:pStyle w:val="ListParagraph"/>
        <w:numPr>
          <w:ilvl w:val="0"/>
          <w:numId w:val="25"/>
        </w:numPr>
        <w:spacing w:line="257" w:lineRule="auto"/>
        <w:rPr>
          <w:sz w:val="24"/>
          <w:szCs w:val="24"/>
        </w:rPr>
      </w:pPr>
      <w:r w:rsidRPr="68FD1F14">
        <w:rPr>
          <w:sz w:val="24"/>
          <w:szCs w:val="24"/>
        </w:rPr>
        <w:t>Decisiones de Diseño: Explicación de las decisiones clave tomadas durante el diseño del software.</w:t>
      </w:r>
    </w:p>
    <w:p w:rsidR="68FD1F14" w:rsidP="68FD1F14" w:rsidRDefault="68FD1F14" w14:paraId="263C790B" w14:textId="55595BDD">
      <w:pPr>
        <w:spacing w:after="160" w:line="257" w:lineRule="auto"/>
      </w:pPr>
      <w:r w:rsidRPr="68FD1F14">
        <w:rPr>
          <w:b/>
          <w:bCs/>
          <w:sz w:val="24"/>
          <w:szCs w:val="24"/>
        </w:rPr>
        <w:t>5. Modelo de Datos de la Base de Datos</w:t>
      </w:r>
    </w:p>
    <w:p w:rsidR="68FD1F14" w:rsidP="68FD1F14" w:rsidRDefault="68FD1F14" w14:paraId="462A4410" w14:textId="77966056">
      <w:pPr>
        <w:pStyle w:val="ListParagraph"/>
        <w:numPr>
          <w:ilvl w:val="0"/>
          <w:numId w:val="25"/>
        </w:numPr>
        <w:spacing w:line="257" w:lineRule="auto"/>
        <w:rPr>
          <w:sz w:val="24"/>
          <w:szCs w:val="24"/>
        </w:rPr>
      </w:pPr>
      <w:r w:rsidRPr="68FD1F14">
        <w:rPr>
          <w:sz w:val="24"/>
          <w:szCs w:val="24"/>
        </w:rPr>
        <w:t>Diagrama de Modelo de Datos:</w:t>
      </w:r>
    </w:p>
    <w:p w:rsidR="68FD1F14" w:rsidP="68FD1F14" w:rsidRDefault="22FB7E24" w14:paraId="204D1BB0" w14:textId="2D4EE367">
      <w:pPr>
        <w:spacing w:line="257" w:lineRule="auto"/>
        <w:ind w:left="720"/>
      </w:pPr>
      <w:r>
        <w:rPr>
          <w:noProof/>
        </w:rPr>
        <w:drawing>
          <wp:inline distT="0" distB="0" distL="0" distR="0" wp14:anchorId="3A4DCAD7" wp14:editId="74A91774">
            <wp:extent cx="5145470" cy="2780017"/>
            <wp:effectExtent l="0" t="0" r="0" b="0"/>
            <wp:docPr id="534534263" name="Picture 53453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470" cy="27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8FD1F14" w:rsidR="68FD1F14">
        <w:rPr>
          <w:sz w:val="24"/>
          <w:szCs w:val="24"/>
        </w:rPr>
        <w:t xml:space="preserve"> </w:t>
      </w:r>
    </w:p>
    <w:p w:rsidR="2A5BC32B" w:rsidP="2A5BC32B" w:rsidRDefault="68FD1F14" w14:paraId="508B9D91" w14:textId="48089C94">
      <w:pPr>
        <w:pStyle w:val="ListParagraph"/>
        <w:numPr>
          <w:ilvl w:val="0"/>
          <w:numId w:val="25"/>
        </w:numPr>
        <w:spacing w:line="257" w:lineRule="auto"/>
        <w:rPr>
          <w:sz w:val="24"/>
          <w:szCs w:val="24"/>
        </w:rPr>
      </w:pPr>
      <w:r w:rsidRPr="68FD1F14">
        <w:rPr>
          <w:sz w:val="24"/>
          <w:szCs w:val="24"/>
        </w:rPr>
        <w:t xml:space="preserve">Descripción de Entidades y Relaciones: </w:t>
      </w:r>
      <w:r>
        <w:br/>
      </w:r>
      <w:r>
        <w:br/>
      </w:r>
      <w:r>
        <w:br/>
      </w:r>
      <w:r w:rsidRPr="68FD1F14">
        <w:rPr>
          <w:sz w:val="24"/>
          <w:szCs w:val="24"/>
        </w:rPr>
        <w:t>Usuario:</w:t>
      </w:r>
      <w:r>
        <w:br/>
      </w:r>
      <w:r w:rsidR="22FB7E24">
        <w:rPr>
          <w:noProof/>
        </w:rPr>
        <w:drawing>
          <wp:inline distT="0" distB="0" distL="0" distR="0" wp14:anchorId="62F1DCC6" wp14:editId="4DEBE3B0">
            <wp:extent cx="5324474" cy="1228725"/>
            <wp:effectExtent l="0" t="0" r="0" b="0"/>
            <wp:docPr id="1866624212" name="Picture 186662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4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2A5BC32B" w:rsidR="2A5BC32B">
        <w:rPr>
          <w:sz w:val="24"/>
          <w:szCs w:val="24"/>
        </w:rPr>
        <w:t>Relaciones:</w:t>
      </w:r>
    </w:p>
    <w:p w:rsidR="2A5BC32B" w:rsidP="2A5BC32B" w:rsidRDefault="2A5BC32B" w14:paraId="624A1F9D" w14:textId="05E11B5E">
      <w:pPr>
        <w:pStyle w:val="ListParagraph"/>
        <w:numPr>
          <w:ilvl w:val="0"/>
          <w:numId w:val="25"/>
        </w:numPr>
        <w:spacing w:after="160" w:line="257" w:lineRule="auto"/>
      </w:pPr>
      <w:r w:rsidRPr="2A5BC32B">
        <w:rPr>
          <w:sz w:val="24"/>
          <w:szCs w:val="24"/>
        </w:rPr>
        <w:t xml:space="preserve">Relación con la tabla </w:t>
      </w:r>
      <w:r w:rsidRPr="01A47F9C" w:rsidR="01A47F9C">
        <w:rPr>
          <w:sz w:val="24"/>
          <w:szCs w:val="24"/>
        </w:rPr>
        <w:t>'rol'</w:t>
      </w:r>
      <w:r w:rsidRPr="2A5BC32B">
        <w:rPr>
          <w:sz w:val="24"/>
          <w:szCs w:val="24"/>
        </w:rPr>
        <w:t xml:space="preserve">: Un usuario puede tener </w:t>
      </w:r>
      <w:r w:rsidRPr="58EEE1A6" w:rsidR="58EEE1A6">
        <w:rPr>
          <w:sz w:val="24"/>
          <w:szCs w:val="24"/>
        </w:rPr>
        <w:t>un solo rol</w:t>
      </w:r>
      <w:r w:rsidRPr="2A5BC32B">
        <w:rPr>
          <w:sz w:val="24"/>
          <w:szCs w:val="24"/>
        </w:rPr>
        <w:t>.</w:t>
      </w:r>
    </w:p>
    <w:p w:rsidR="2A5BC32B" w:rsidP="2A5BC32B" w:rsidRDefault="2A5BC32B" w14:paraId="485B13D8" w14:textId="105434DF">
      <w:pPr>
        <w:pStyle w:val="ListParagraph"/>
        <w:numPr>
          <w:ilvl w:val="0"/>
          <w:numId w:val="25"/>
        </w:numPr>
        <w:spacing w:after="160" w:line="257" w:lineRule="auto"/>
        <w:rPr>
          <w:sz w:val="24"/>
          <w:szCs w:val="24"/>
        </w:rPr>
      </w:pPr>
      <w:r w:rsidRPr="2A5BC32B">
        <w:rPr>
          <w:sz w:val="24"/>
          <w:szCs w:val="24"/>
        </w:rPr>
        <w:t xml:space="preserve">Relación con la tabla </w:t>
      </w:r>
      <w:r w:rsidRPr="667F49CF" w:rsidR="667F49CF">
        <w:rPr>
          <w:sz w:val="24"/>
          <w:szCs w:val="24"/>
        </w:rPr>
        <w:t>'habilitado'</w:t>
      </w:r>
      <w:r w:rsidRPr="2A5BC32B">
        <w:rPr>
          <w:sz w:val="24"/>
          <w:szCs w:val="24"/>
        </w:rPr>
        <w:t xml:space="preserve">: Un usuario puede tener </w:t>
      </w:r>
      <w:r w:rsidRPr="58EEE1A6" w:rsidR="58EEE1A6">
        <w:rPr>
          <w:sz w:val="24"/>
          <w:szCs w:val="24"/>
        </w:rPr>
        <w:t xml:space="preserve">un solo estado </w:t>
      </w:r>
      <w:r w:rsidRPr="51869687" w:rsidR="51869687">
        <w:rPr>
          <w:sz w:val="24"/>
          <w:szCs w:val="24"/>
        </w:rPr>
        <w:t>habilitado</w:t>
      </w:r>
    </w:p>
    <w:p w:rsidR="500EB047" w:rsidP="34BDB990" w:rsidRDefault="500EB047" w14:paraId="4562ECAB" w14:textId="376008FE">
      <w:pPr>
        <w:pStyle w:val="ListParagraph"/>
        <w:spacing w:after="160" w:line="257" w:lineRule="auto"/>
        <w:ind w:left="720" w:firstLine="0"/>
        <w:rPr>
          <w:sz w:val="24"/>
          <w:szCs w:val="24"/>
        </w:rPr>
      </w:pPr>
      <w:proofErr w:type="spellStart"/>
      <w:r w:rsidRPr="500EB047">
        <w:rPr>
          <w:sz w:val="24"/>
          <w:szCs w:val="24"/>
        </w:rPr>
        <w:t>Constraints</w:t>
      </w:r>
      <w:proofErr w:type="spellEnd"/>
      <w:r w:rsidRPr="500EB047">
        <w:rPr>
          <w:sz w:val="24"/>
          <w:szCs w:val="24"/>
        </w:rPr>
        <w:t>:</w:t>
      </w:r>
    </w:p>
    <w:p w:rsidR="0E356AE4" w:rsidP="0E356AE4" w:rsidRDefault="0E356AE4" w14:paraId="64793338" w14:textId="09414649">
      <w:pPr>
        <w:pStyle w:val="ListParagraph"/>
        <w:numPr>
          <w:ilvl w:val="0"/>
          <w:numId w:val="25"/>
        </w:numPr>
        <w:spacing w:after="160" w:line="257" w:lineRule="auto"/>
        <w:rPr>
          <w:sz w:val="24"/>
          <w:szCs w:val="24"/>
        </w:rPr>
      </w:pPr>
      <w:r w:rsidRPr="0E356AE4">
        <w:rPr>
          <w:sz w:val="24"/>
          <w:szCs w:val="24"/>
        </w:rPr>
        <w:t xml:space="preserve">Claves Primarias: </w:t>
      </w:r>
    </w:p>
    <w:p w:rsidR="07466F33" w:rsidP="687C8F3C" w:rsidRDefault="3AB92C9F" w14:paraId="1BEB167D" w14:textId="357115FF">
      <w:pPr>
        <w:pStyle w:val="ListParagraph"/>
        <w:spacing w:after="160" w:line="257" w:lineRule="auto"/>
        <w:ind w:left="720" w:firstLine="0"/>
        <w:rPr>
          <w:sz w:val="24"/>
          <w:szCs w:val="24"/>
        </w:rPr>
      </w:pPr>
      <w:r w:rsidRPr="3AB92C9F">
        <w:rPr>
          <w:sz w:val="24"/>
          <w:szCs w:val="24"/>
        </w:rPr>
        <w:t xml:space="preserve">La tabla usuarios tiene la clave primaria </w:t>
      </w:r>
      <w:proofErr w:type="spellStart"/>
      <w:r w:rsidRPr="2904BF70" w:rsidR="2904BF70">
        <w:rPr>
          <w:sz w:val="24"/>
          <w:szCs w:val="24"/>
        </w:rPr>
        <w:t>idusuario</w:t>
      </w:r>
      <w:proofErr w:type="spellEnd"/>
    </w:p>
    <w:p w:rsidR="2904BF70" w:rsidP="2904BF70" w:rsidRDefault="500EB047" w14:paraId="6D9F6F01" w14:textId="60401950">
      <w:pPr>
        <w:pStyle w:val="ListParagraph"/>
        <w:numPr>
          <w:ilvl w:val="0"/>
          <w:numId w:val="25"/>
        </w:numPr>
        <w:spacing w:after="160" w:line="257" w:lineRule="auto"/>
        <w:rPr>
          <w:sz w:val="24"/>
          <w:szCs w:val="24"/>
        </w:rPr>
      </w:pPr>
      <w:r w:rsidRPr="500EB047">
        <w:rPr>
          <w:sz w:val="24"/>
          <w:szCs w:val="24"/>
        </w:rPr>
        <w:t xml:space="preserve">Claves Foráneas: </w:t>
      </w:r>
    </w:p>
    <w:p w:rsidR="179A1147" w:rsidP="179A1147" w:rsidRDefault="2E47B160" w14:paraId="3EBFBAEC" w14:textId="217F2530">
      <w:pPr>
        <w:pStyle w:val="ListParagraph"/>
        <w:spacing w:after="160" w:line="257" w:lineRule="auto"/>
        <w:ind w:left="720" w:firstLine="0"/>
        <w:rPr>
          <w:sz w:val="24"/>
          <w:szCs w:val="24"/>
        </w:rPr>
      </w:pPr>
      <w:r w:rsidRPr="2E47B160">
        <w:rPr>
          <w:sz w:val="24"/>
          <w:szCs w:val="24"/>
        </w:rPr>
        <w:t xml:space="preserve">La tabla usuarios tiene </w:t>
      </w:r>
      <w:r w:rsidRPr="2448DFCF" w:rsidR="2448DFCF">
        <w:rPr>
          <w:sz w:val="24"/>
          <w:szCs w:val="24"/>
        </w:rPr>
        <w:t xml:space="preserve">una clave foránea a la tabla rol en </w:t>
      </w:r>
      <w:proofErr w:type="spellStart"/>
      <w:r w:rsidRPr="2448DFCF" w:rsidR="2448DFCF">
        <w:rPr>
          <w:sz w:val="24"/>
          <w:szCs w:val="24"/>
        </w:rPr>
        <w:t>idrol</w:t>
      </w:r>
      <w:proofErr w:type="spellEnd"/>
    </w:p>
    <w:p w:rsidR="5EF2AB1A" w:rsidP="00E30E3B" w:rsidRDefault="179A1147" w14:paraId="1F68AA0B" w14:textId="0C12A09C">
      <w:pPr>
        <w:pStyle w:val="ListParagraph"/>
        <w:numPr>
          <w:ilvl w:val="0"/>
          <w:numId w:val="27"/>
        </w:numPr>
        <w:spacing w:after="160" w:line="257" w:lineRule="auto"/>
        <w:rPr>
          <w:b w:val="0"/>
          <w:bCs w:val="0"/>
          <w:sz w:val="24"/>
          <w:szCs w:val="24"/>
        </w:rPr>
      </w:pPr>
      <w:r w:rsidRPr="069B0097" w:rsidR="069B0097">
        <w:rPr>
          <w:sz w:val="24"/>
          <w:szCs w:val="24"/>
        </w:rPr>
        <w:t xml:space="preserve">La tabla usuarios tiene una clave foránea a la tabla </w:t>
      </w:r>
      <w:r w:rsidRPr="069B0097" w:rsidR="069B0097">
        <w:rPr>
          <w:sz w:val="24"/>
          <w:szCs w:val="24"/>
        </w:rPr>
        <w:t>habilitado</w:t>
      </w:r>
      <w:r w:rsidRPr="069B0097" w:rsidR="069B0097">
        <w:rPr>
          <w:sz w:val="24"/>
          <w:szCs w:val="24"/>
        </w:rPr>
        <w:t xml:space="preserve"> en </w:t>
      </w:r>
      <w:r w:rsidRPr="069B0097" w:rsidR="069B0097">
        <w:rPr>
          <w:sz w:val="24"/>
          <w:szCs w:val="24"/>
        </w:rPr>
        <w:t>idhabilitado</w:t>
      </w:r>
      <w:r>
        <w:br/>
      </w:r>
      <w:r>
        <w:br/>
      </w:r>
      <w:r w:rsidRPr="069B0097" w:rsidR="069B0097">
        <w:rPr>
          <w:sz w:val="24"/>
          <w:szCs w:val="24"/>
        </w:rPr>
        <w:t>Cliente:</w:t>
      </w:r>
      <w:r>
        <w:br/>
      </w:r>
      <w:r>
        <w:br/>
      </w:r>
      <w:r>
        <w:drawing>
          <wp:inline wp14:editId="5A2A8FC9" wp14:anchorId="228D4AF2">
            <wp:extent cx="5324474" cy="1628775"/>
            <wp:effectExtent l="0" t="0" r="0" b="0"/>
            <wp:docPr id="1017760654" name="Picture 101776065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17760654"/>
                    <pic:cNvPicPr/>
                  </pic:nvPicPr>
                  <pic:blipFill>
                    <a:blip r:embed="R9bf01677535d431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9B0097" w:rsidR="069B0097">
        <w:rPr>
          <w:b w:val="0"/>
          <w:bCs w:val="0"/>
          <w:sz w:val="24"/>
          <w:szCs w:val="24"/>
        </w:rPr>
        <w:t>Relaciones:</w:t>
      </w:r>
    </w:p>
    <w:p w:rsidR="5EF2AB1A" w:rsidP="069B0097" w:rsidRDefault="5EF2AB1A" w14:paraId="25F37EED" w14:textId="12869108">
      <w:pPr>
        <w:pStyle w:val="ListParagraph"/>
        <w:numPr>
          <w:ilvl w:val="0"/>
          <w:numId w:val="27"/>
        </w:numPr>
        <w:spacing w:after="160" w:line="257" w:lineRule="auto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'rol': Un Cliente puede tener un solo rol.</w:t>
      </w:r>
    </w:p>
    <w:p w:rsidR="069B0097" w:rsidP="069B0097" w:rsidRDefault="069B0097" w14:paraId="48AF31F0" w14:textId="665D5AE0">
      <w:pPr>
        <w:pStyle w:val="ListParagraph"/>
        <w:numPr>
          <w:ilvl w:val="0"/>
          <w:numId w:val="27"/>
        </w:numPr>
        <w:spacing w:after="160" w:line="257" w:lineRule="auto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</w:t>
      </w:r>
      <w:r w:rsidRPr="069B0097" w:rsidR="069B0097">
        <w:rPr>
          <w:b w:val="0"/>
          <w:bCs w:val="0"/>
          <w:sz w:val="24"/>
          <w:szCs w:val="24"/>
        </w:rPr>
        <w:t xml:space="preserve"> con la tabla 'usuario': Un Cliente puede tener un solo usuario</w:t>
      </w:r>
    </w:p>
    <w:p w:rsidR="5EF2AB1A" w:rsidP="00E30E3B" w:rsidRDefault="5EF2AB1A" w14:paraId="22CE5309" w14:textId="431DD122">
      <w:pPr>
        <w:pStyle w:val="ListParagraph"/>
        <w:numPr>
          <w:ilvl w:val="0"/>
          <w:numId w:val="27"/>
        </w:numPr>
        <w:spacing w:after="160" w:line="257" w:lineRule="auto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'habilitado': Un Cliente puede tener un solo estado habilitado</w:t>
      </w:r>
    </w:p>
    <w:p w:rsidR="5EF2AB1A" w:rsidP="00E30E3B" w:rsidRDefault="5EF2AB1A" w14:paraId="3E18E36F" w14:textId="376008FE">
      <w:pPr>
        <w:pStyle w:val="ListParagraph"/>
        <w:spacing w:after="160" w:line="257" w:lineRule="auto"/>
        <w:ind w:left="720" w:firstLine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Constraints</w:t>
      </w:r>
      <w:r w:rsidRPr="069B0097" w:rsidR="069B0097">
        <w:rPr>
          <w:b w:val="0"/>
          <w:bCs w:val="0"/>
          <w:sz w:val="24"/>
          <w:szCs w:val="24"/>
        </w:rPr>
        <w:t>:</w:t>
      </w:r>
    </w:p>
    <w:p w:rsidR="5EF2AB1A" w:rsidP="00E30E3B" w:rsidRDefault="5EF2AB1A" w14:paraId="2AF753A4" w14:textId="09414649">
      <w:pPr>
        <w:pStyle w:val="ListParagraph"/>
        <w:numPr>
          <w:ilvl w:val="0"/>
          <w:numId w:val="27"/>
        </w:numPr>
        <w:spacing w:after="160" w:line="257" w:lineRule="auto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Primarias: </w:t>
      </w:r>
    </w:p>
    <w:p w:rsidR="5EF2AB1A" w:rsidP="00E30E3B" w:rsidRDefault="5EF2AB1A" w14:paraId="60D0B63C" w14:textId="6DD8DE78">
      <w:pPr>
        <w:pStyle w:val="ListParagraph"/>
        <w:spacing w:after="160" w:line="257" w:lineRule="auto"/>
        <w:ind w:left="720" w:firstLine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tabla </w:t>
      </w:r>
      <w:r w:rsidRPr="069B0097" w:rsidR="069B0097">
        <w:rPr>
          <w:b w:val="0"/>
          <w:bCs w:val="0"/>
          <w:sz w:val="24"/>
          <w:szCs w:val="24"/>
        </w:rPr>
        <w:t>cliente</w:t>
      </w:r>
      <w:r w:rsidRPr="069B0097" w:rsidR="069B0097">
        <w:rPr>
          <w:b w:val="0"/>
          <w:bCs w:val="0"/>
          <w:sz w:val="24"/>
          <w:szCs w:val="24"/>
        </w:rPr>
        <w:t xml:space="preserve"> tiene la clave primaria </w:t>
      </w:r>
      <w:r w:rsidRPr="069B0097" w:rsidR="069B0097">
        <w:rPr>
          <w:b w:val="0"/>
          <w:bCs w:val="0"/>
          <w:sz w:val="24"/>
          <w:szCs w:val="24"/>
        </w:rPr>
        <w:t>idcliente</w:t>
      </w:r>
    </w:p>
    <w:p w:rsidR="5EF2AB1A" w:rsidP="00E30E3B" w:rsidRDefault="5EF2AB1A" w14:paraId="3C51A3BD" w14:textId="60401950">
      <w:pPr>
        <w:pStyle w:val="ListParagraph"/>
        <w:numPr>
          <w:ilvl w:val="0"/>
          <w:numId w:val="27"/>
        </w:numPr>
        <w:spacing w:after="160" w:line="257" w:lineRule="auto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Foráneas: </w:t>
      </w:r>
    </w:p>
    <w:p w:rsidR="5EF2AB1A" w:rsidP="00E30E3B" w:rsidRDefault="5EF2AB1A" w14:paraId="4FBEF054" w14:textId="2C23DC62">
      <w:pPr>
        <w:pStyle w:val="ListParagraph"/>
        <w:spacing w:after="160" w:line="257" w:lineRule="auto"/>
        <w:ind w:left="720" w:firstLine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tabla </w:t>
      </w:r>
      <w:r w:rsidRPr="069B0097" w:rsidR="069B0097">
        <w:rPr>
          <w:b w:val="0"/>
          <w:bCs w:val="0"/>
          <w:sz w:val="24"/>
          <w:szCs w:val="24"/>
        </w:rPr>
        <w:t>cliente</w:t>
      </w:r>
      <w:r w:rsidRPr="069B0097" w:rsidR="069B0097">
        <w:rPr>
          <w:b w:val="0"/>
          <w:bCs w:val="0"/>
          <w:sz w:val="24"/>
          <w:szCs w:val="24"/>
        </w:rPr>
        <w:t xml:space="preserve"> tiene una clave foránea a la tabla rol en </w:t>
      </w:r>
      <w:r w:rsidRPr="069B0097" w:rsidR="069B0097">
        <w:rPr>
          <w:b w:val="0"/>
          <w:bCs w:val="0"/>
          <w:sz w:val="24"/>
          <w:szCs w:val="24"/>
        </w:rPr>
        <w:t>idrol</w:t>
      </w:r>
    </w:p>
    <w:p w:rsidR="19CEA350" w:rsidP="19CEA350" w:rsidRDefault="5EF2AB1A" w14:paraId="0EE52E7A" w14:textId="6490DF50">
      <w:pPr>
        <w:pStyle w:val="ListParagraph"/>
        <w:spacing w:after="160" w:line="257" w:lineRule="auto"/>
        <w:ind w:left="720" w:firstLine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La tabla cliente tiene una clave foránea a la tabla usuario en idusuario</w:t>
      </w:r>
    </w:p>
    <w:p w:rsidR="68FD1F14" w:rsidP="069B0097" w:rsidRDefault="19CEA350" w14:paraId="3A9A0F49" w14:textId="27820699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La tabla cliente tiene una clave foránea a la tabla habilitado en idhabilitado</w:t>
      </w:r>
      <w:r>
        <w:br/>
      </w:r>
      <w:r>
        <w:br/>
      </w:r>
      <w:r w:rsidRPr="069B0097" w:rsidR="069B0097">
        <w:rPr>
          <w:sz w:val="24"/>
          <w:szCs w:val="24"/>
        </w:rPr>
        <w:t>Proveedor:</w:t>
      </w:r>
      <w:r>
        <w:br/>
      </w:r>
      <w:r>
        <w:br/>
      </w:r>
      <w:r>
        <w:drawing>
          <wp:inline wp14:editId="347C125E" wp14:anchorId="1EF84E22">
            <wp:extent cx="5324474" cy="1809750"/>
            <wp:effectExtent l="0" t="0" r="0" b="0"/>
            <wp:docPr id="1229371512" name="Picture 12293715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29371512"/>
                    <pic:cNvPicPr/>
                  </pic:nvPicPr>
                  <pic:blipFill>
                    <a:blip r:embed="R51ef37e8247a4b8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69B0097" w:rsidR="069B0097">
        <w:rPr>
          <w:b w:val="0"/>
          <w:bCs w:val="0"/>
          <w:sz w:val="24"/>
          <w:szCs w:val="24"/>
        </w:rPr>
        <w:t>Relaciones:</w:t>
      </w:r>
    </w:p>
    <w:p w:rsidR="68FD1F14" w:rsidP="069B0097" w:rsidRDefault="19CEA350" w14:paraId="1014C568" w14:textId="480462D4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'rol': Un Proveedor puede tener un solo rol.</w:t>
      </w:r>
    </w:p>
    <w:p w:rsidR="68FD1F14" w:rsidP="069B0097" w:rsidRDefault="19CEA350" w14:paraId="2E0A36D0" w14:textId="1A340B39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Relación con la tabla 'usuario': Un Proveedor puede tener un solo usuario </w:t>
      </w:r>
    </w:p>
    <w:p w:rsidR="68FD1F14" w:rsidP="069B0097" w:rsidRDefault="19CEA350" w14:paraId="4D0AE2D8" w14:textId="73645346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'habilitado': Un Proveedor puede tener un solo estado habilitado</w:t>
      </w:r>
    </w:p>
    <w:p w:rsidR="68FD1F14" w:rsidP="069B0097" w:rsidRDefault="19CEA350" w14:paraId="41DB78F5" w14:textId="376008FE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Constraints</w:t>
      </w:r>
      <w:r w:rsidRPr="069B0097" w:rsidR="069B0097">
        <w:rPr>
          <w:b w:val="0"/>
          <w:bCs w:val="0"/>
          <w:sz w:val="24"/>
          <w:szCs w:val="24"/>
        </w:rPr>
        <w:t>:</w:t>
      </w:r>
    </w:p>
    <w:p w:rsidR="68FD1F14" w:rsidP="069B0097" w:rsidRDefault="19CEA350" w14:paraId="33F971F1" w14:textId="09414649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Primarias: </w:t>
      </w:r>
    </w:p>
    <w:p w:rsidR="68FD1F14" w:rsidP="069B0097" w:rsidRDefault="19CEA350" w14:paraId="27980165" w14:textId="5E70F80B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La tabla Proveedor tiene la clave primaria idproveedor</w:t>
      </w:r>
    </w:p>
    <w:p w:rsidR="68FD1F14" w:rsidP="069B0097" w:rsidRDefault="19CEA350" w14:paraId="572B5666" w14:textId="60401950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Foráneas: </w:t>
      </w:r>
    </w:p>
    <w:p w:rsidR="68FD1F14" w:rsidP="069B0097" w:rsidRDefault="19CEA350" w14:paraId="38619F99" w14:textId="6D747F25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tabla proveedor tiene una clave foránea a la tabla rol en </w:t>
      </w:r>
      <w:r w:rsidRPr="069B0097" w:rsidR="069B0097">
        <w:rPr>
          <w:b w:val="0"/>
          <w:bCs w:val="0"/>
          <w:sz w:val="24"/>
          <w:szCs w:val="24"/>
        </w:rPr>
        <w:t>idrol</w:t>
      </w:r>
    </w:p>
    <w:p w:rsidR="68FD1F14" w:rsidP="069B0097" w:rsidRDefault="19CEA350" w14:paraId="055C61B1" w14:textId="5199DE6A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La tabla proveedor tiene una clave foránea a la tabla usuario en idusuario</w:t>
      </w:r>
    </w:p>
    <w:p w:rsidR="68FD1F14" w:rsidP="069B0097" w:rsidRDefault="19CEA350" w14:paraId="2197B925" w14:textId="016A48EC">
      <w:pPr>
        <w:pStyle w:val="ListParagraph"/>
        <w:spacing w:after="160" w:line="257" w:lineRule="auto"/>
        <w:ind w:left="720" w:hanging="0"/>
        <w:rPr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tabla proveedor tiene una clave foránea a la tabla habilitado en </w:t>
      </w:r>
      <w:r w:rsidRPr="069B0097" w:rsidR="069B0097">
        <w:rPr>
          <w:b w:val="0"/>
          <w:bCs w:val="0"/>
          <w:sz w:val="24"/>
          <w:szCs w:val="24"/>
        </w:rPr>
        <w:t>idhabilitado</w:t>
      </w:r>
    </w:p>
    <w:p w:rsidR="68FD1F14" w:rsidP="069B0097" w:rsidRDefault="19CEA350" w14:paraId="5BA4208E" w14:textId="6431126B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="069B0097">
        <w:rPr>
          <w:b w:val="0"/>
          <w:bCs w:val="0"/>
        </w:rPr>
        <w:t>Empleado:</w:t>
      </w:r>
      <w:r>
        <w:br/>
      </w:r>
      <w:r>
        <w:br/>
      </w:r>
      <w:r>
        <w:drawing>
          <wp:inline wp14:editId="5BD1B46F" wp14:anchorId="51317031">
            <wp:extent cx="5324474" cy="2219325"/>
            <wp:effectExtent l="0" t="0" r="0" b="0"/>
            <wp:docPr id="1285612876" name="Picture 128561287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85612876"/>
                    <pic:cNvPicPr/>
                  </pic:nvPicPr>
                  <pic:blipFill>
                    <a:blip r:embed="R542f935a91354a9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9B0097" w:rsidR="069B0097">
        <w:rPr>
          <w:b w:val="0"/>
          <w:bCs w:val="0"/>
          <w:sz w:val="24"/>
          <w:szCs w:val="24"/>
        </w:rPr>
        <w:t>Relaciones:</w:t>
      </w:r>
    </w:p>
    <w:p w:rsidR="68FD1F14" w:rsidP="069B0097" w:rsidRDefault="19CEA350" w14:paraId="76511A0C" w14:textId="56CCF361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'rol': Un Empleado puede tener un solo rol.</w:t>
      </w:r>
    </w:p>
    <w:p w:rsidR="68FD1F14" w:rsidP="069B0097" w:rsidRDefault="19CEA350" w14:paraId="78B96E4C" w14:textId="07A5C8CD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Relación con la tabla 'usuario': Un Empleado puede tener un solo usuario </w:t>
      </w:r>
    </w:p>
    <w:p w:rsidR="68FD1F14" w:rsidP="069B0097" w:rsidRDefault="19CEA350" w14:paraId="254335B0" w14:textId="4A79562A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'habilitado': Un Empleado puede tener un solo estado habilitado</w:t>
      </w:r>
    </w:p>
    <w:p w:rsidR="68FD1F14" w:rsidP="069B0097" w:rsidRDefault="19CEA350" w14:paraId="32ECE009" w14:textId="376008FE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Constraints:</w:t>
      </w:r>
    </w:p>
    <w:p w:rsidR="68FD1F14" w:rsidP="069B0097" w:rsidRDefault="19CEA350" w14:paraId="1CBBE9EB" w14:textId="09414649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Primarias: </w:t>
      </w:r>
    </w:p>
    <w:p w:rsidR="68FD1F14" w:rsidP="069B0097" w:rsidRDefault="19CEA350" w14:paraId="00B76962" w14:textId="7564CD2C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La tabla Empleado tiene la clave primaria idempleado</w:t>
      </w:r>
    </w:p>
    <w:p w:rsidR="68FD1F14" w:rsidP="069B0097" w:rsidRDefault="19CEA350" w14:paraId="69B2E469" w14:textId="60401950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Foráneas: </w:t>
      </w:r>
    </w:p>
    <w:p w:rsidR="68FD1F14" w:rsidP="069B0097" w:rsidRDefault="19CEA350" w14:paraId="15E71599" w14:textId="03D88CBB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</w:t>
      </w:r>
      <w:r w:rsidRPr="069B0097" w:rsidR="069B0097">
        <w:rPr>
          <w:b w:val="0"/>
          <w:bCs w:val="0"/>
          <w:sz w:val="24"/>
          <w:szCs w:val="24"/>
        </w:rPr>
        <w:t>tabla empleado</w:t>
      </w:r>
      <w:r w:rsidRPr="069B0097" w:rsidR="069B0097">
        <w:rPr>
          <w:b w:val="0"/>
          <w:bCs w:val="0"/>
          <w:sz w:val="24"/>
          <w:szCs w:val="24"/>
        </w:rPr>
        <w:t xml:space="preserve"> tiene una clave foránea a la tabla rol e</w:t>
      </w:r>
      <w:r w:rsidRPr="069B0097" w:rsidR="069B0097">
        <w:rPr>
          <w:b w:val="0"/>
          <w:bCs w:val="0"/>
          <w:sz w:val="24"/>
          <w:szCs w:val="24"/>
        </w:rPr>
        <w:t xml:space="preserve">n </w:t>
      </w:r>
      <w:r w:rsidRPr="069B0097" w:rsidR="069B0097">
        <w:rPr>
          <w:b w:val="0"/>
          <w:bCs w:val="0"/>
          <w:sz w:val="24"/>
          <w:szCs w:val="24"/>
        </w:rPr>
        <w:t>idr</w:t>
      </w:r>
      <w:r w:rsidRPr="069B0097" w:rsidR="069B0097">
        <w:rPr>
          <w:b w:val="0"/>
          <w:bCs w:val="0"/>
          <w:sz w:val="24"/>
          <w:szCs w:val="24"/>
        </w:rPr>
        <w:t>ol</w:t>
      </w:r>
    </w:p>
    <w:p w:rsidR="68FD1F14" w:rsidP="069B0097" w:rsidRDefault="19CEA350" w14:paraId="5DBA5A55" w14:textId="06FCD5F0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</w:t>
      </w:r>
      <w:r w:rsidRPr="069B0097" w:rsidR="069B0097">
        <w:rPr>
          <w:b w:val="0"/>
          <w:bCs w:val="0"/>
          <w:sz w:val="24"/>
          <w:szCs w:val="24"/>
        </w:rPr>
        <w:t>tabla empleado</w:t>
      </w:r>
      <w:r w:rsidRPr="069B0097" w:rsidR="069B0097">
        <w:rPr>
          <w:b w:val="0"/>
          <w:bCs w:val="0"/>
          <w:sz w:val="24"/>
          <w:szCs w:val="24"/>
        </w:rPr>
        <w:t xml:space="preserve"> tiene una clave foránea a la tabla usuario en </w:t>
      </w:r>
      <w:r w:rsidRPr="069B0097" w:rsidR="069B0097">
        <w:rPr>
          <w:b w:val="0"/>
          <w:bCs w:val="0"/>
          <w:sz w:val="24"/>
          <w:szCs w:val="24"/>
        </w:rPr>
        <w:t>idusuario</w:t>
      </w:r>
    </w:p>
    <w:p w:rsidR="68FD1F14" w:rsidP="069B0097" w:rsidRDefault="19CEA350" w14:paraId="0E2B6308" w14:textId="511F70E2">
      <w:pPr>
        <w:pStyle w:val="ListParagraph"/>
        <w:spacing w:after="160" w:line="257" w:lineRule="auto"/>
        <w:ind w:left="720" w:hanging="0"/>
        <w:rPr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</w:t>
      </w:r>
      <w:r w:rsidRPr="069B0097" w:rsidR="069B0097">
        <w:rPr>
          <w:b w:val="0"/>
          <w:bCs w:val="0"/>
          <w:sz w:val="24"/>
          <w:szCs w:val="24"/>
        </w:rPr>
        <w:t>tabla empleado</w:t>
      </w:r>
      <w:r w:rsidRPr="069B0097" w:rsidR="069B0097">
        <w:rPr>
          <w:b w:val="0"/>
          <w:bCs w:val="0"/>
          <w:sz w:val="24"/>
          <w:szCs w:val="24"/>
        </w:rPr>
        <w:t xml:space="preserve"> tiene una clave foránea a la tabla habilitado en </w:t>
      </w:r>
      <w:r w:rsidRPr="069B0097" w:rsidR="069B0097">
        <w:rPr>
          <w:b w:val="0"/>
          <w:bCs w:val="0"/>
          <w:sz w:val="24"/>
          <w:szCs w:val="24"/>
        </w:rPr>
        <w:t>idhabilitado</w:t>
      </w:r>
    </w:p>
    <w:p w:rsidR="68FD1F14" w:rsidP="069B0097" w:rsidRDefault="19CEA350" w14:paraId="11CE212D" w14:textId="0E9B6217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>
        <w:br/>
      </w:r>
      <w:r>
        <w:br/>
      </w:r>
      <w:r w:rsidRPr="069B0097" w:rsidR="069B0097">
        <w:rPr>
          <w:sz w:val="24"/>
          <w:szCs w:val="24"/>
        </w:rPr>
        <w:t>Rol:</w:t>
      </w:r>
      <w:r>
        <w:br/>
      </w:r>
      <w:r>
        <w:br/>
      </w:r>
      <w:r>
        <w:drawing>
          <wp:inline wp14:editId="4B9A6504" wp14:anchorId="64A4A3FA">
            <wp:extent cx="5324474" cy="647700"/>
            <wp:effectExtent l="0" t="0" r="0" b="0"/>
            <wp:docPr id="89410949" name="Picture 8941094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9410949"/>
                    <pic:cNvPicPr/>
                  </pic:nvPicPr>
                  <pic:blipFill>
                    <a:blip r:embed="R02ad2cc1b5c341a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69B0097" w:rsidR="069B0097">
        <w:rPr>
          <w:b w:val="0"/>
          <w:bCs w:val="0"/>
          <w:sz w:val="24"/>
          <w:szCs w:val="24"/>
        </w:rPr>
        <w:t>Constraints</w:t>
      </w:r>
      <w:r w:rsidRPr="069B0097" w:rsidR="069B0097">
        <w:rPr>
          <w:b w:val="0"/>
          <w:bCs w:val="0"/>
          <w:sz w:val="24"/>
          <w:szCs w:val="24"/>
        </w:rPr>
        <w:t>:</w:t>
      </w:r>
    </w:p>
    <w:p w:rsidR="68FD1F14" w:rsidP="069B0097" w:rsidRDefault="19CEA350" w14:paraId="1E81C838" w14:textId="09414649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Primarias: </w:t>
      </w:r>
    </w:p>
    <w:p w:rsidR="68FD1F14" w:rsidP="069B0097" w:rsidRDefault="19CEA350" w14:paraId="4C4F83A2" w14:textId="1D55FA04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La tabla rol tiene la clave primaria idrol</w:t>
      </w:r>
    </w:p>
    <w:p w:rsidR="68FD1F14" w:rsidP="069B0097" w:rsidRDefault="19CEA350" w14:paraId="63BE63AC" w14:textId="5FF047FE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>
        <w:br/>
      </w:r>
      <w:r w:rsidRPr="069B0097" w:rsidR="069B0097">
        <w:rPr>
          <w:sz w:val="24"/>
          <w:szCs w:val="24"/>
        </w:rPr>
        <w:t>Producto:</w:t>
      </w:r>
      <w:r>
        <w:br/>
      </w:r>
      <w:r>
        <w:br/>
      </w:r>
      <w:r>
        <w:drawing>
          <wp:inline wp14:editId="60A4217E" wp14:anchorId="3678861E">
            <wp:extent cx="5324474" cy="1400175"/>
            <wp:effectExtent l="0" t="0" r="0" b="0"/>
            <wp:docPr id="1589336873" name="Picture 158933687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89336873"/>
                    <pic:cNvPicPr/>
                  </pic:nvPicPr>
                  <pic:blipFill>
                    <a:blip r:embed="R866a7d62e1b1499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9B0097" w:rsidR="069B0097">
        <w:rPr>
          <w:b w:val="0"/>
          <w:bCs w:val="0"/>
          <w:sz w:val="24"/>
          <w:szCs w:val="24"/>
        </w:rPr>
        <w:t>Relaciones:</w:t>
      </w:r>
    </w:p>
    <w:p w:rsidR="68FD1F14" w:rsidP="069B0097" w:rsidRDefault="19CEA350" w14:paraId="2DD1B4C6" w14:textId="18F16F7B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'rol': Un producto puede tener una sola categoría.</w:t>
      </w:r>
    </w:p>
    <w:p w:rsidR="68FD1F14" w:rsidP="069B0097" w:rsidRDefault="19CEA350" w14:paraId="709BB9D5" w14:textId="231C99DC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'habilitado': Un producto puede tener un solo estado habilitado</w:t>
      </w:r>
    </w:p>
    <w:p w:rsidR="68FD1F14" w:rsidP="069B0097" w:rsidRDefault="19CEA350" w14:paraId="7D9EBBD9" w14:textId="376008FE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Constraints:</w:t>
      </w:r>
    </w:p>
    <w:p w:rsidR="68FD1F14" w:rsidP="069B0097" w:rsidRDefault="19CEA350" w14:paraId="4D467206" w14:textId="09414649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Primarias: </w:t>
      </w:r>
    </w:p>
    <w:p w:rsidR="68FD1F14" w:rsidP="069B0097" w:rsidRDefault="19CEA350" w14:paraId="223A02D4" w14:textId="76E9FEFA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tabla producto tiene la clave primaria </w:t>
      </w:r>
      <w:r w:rsidRPr="069B0097" w:rsidR="069B0097">
        <w:rPr>
          <w:b w:val="0"/>
          <w:bCs w:val="0"/>
          <w:sz w:val="24"/>
          <w:szCs w:val="24"/>
        </w:rPr>
        <w:t>idProducto</w:t>
      </w:r>
    </w:p>
    <w:p w:rsidR="68FD1F14" w:rsidP="069B0097" w:rsidRDefault="19CEA350" w14:paraId="4001B7D9" w14:textId="60401950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Foráneas: </w:t>
      </w:r>
    </w:p>
    <w:p w:rsidR="68FD1F14" w:rsidP="069B0097" w:rsidRDefault="19CEA350" w14:paraId="65B38173" w14:textId="1246EFBC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tabla producto tiene una clave foránea a la tabla </w:t>
      </w:r>
      <w:r w:rsidRPr="069B0097" w:rsidR="069B0097">
        <w:rPr>
          <w:b w:val="0"/>
          <w:bCs w:val="0"/>
          <w:sz w:val="24"/>
          <w:szCs w:val="24"/>
        </w:rPr>
        <w:t>categoría</w:t>
      </w:r>
      <w:r w:rsidRPr="069B0097" w:rsidR="069B0097">
        <w:rPr>
          <w:b w:val="0"/>
          <w:bCs w:val="0"/>
          <w:sz w:val="24"/>
          <w:szCs w:val="24"/>
        </w:rPr>
        <w:t xml:space="preserve"> en </w:t>
      </w:r>
      <w:r w:rsidRPr="069B0097" w:rsidR="069B0097">
        <w:rPr>
          <w:b w:val="0"/>
          <w:bCs w:val="0"/>
          <w:sz w:val="24"/>
          <w:szCs w:val="24"/>
        </w:rPr>
        <w:t>idcategoria</w:t>
      </w:r>
    </w:p>
    <w:p w:rsidR="68FD1F14" w:rsidP="069B0097" w:rsidRDefault="19CEA350" w14:paraId="0A065010" w14:textId="009CE73B">
      <w:pPr>
        <w:pStyle w:val="ListParagraph"/>
        <w:spacing w:after="160" w:line="257" w:lineRule="auto"/>
        <w:ind w:left="720" w:hanging="0"/>
        <w:rPr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tabla producto tiene una clave foránea a la tabla habilitado en </w:t>
      </w:r>
      <w:r w:rsidRPr="069B0097" w:rsidR="069B0097">
        <w:rPr>
          <w:b w:val="0"/>
          <w:bCs w:val="0"/>
          <w:sz w:val="24"/>
          <w:szCs w:val="24"/>
        </w:rPr>
        <w:t>idhabilitado</w:t>
      </w:r>
    </w:p>
    <w:p w:rsidR="68FD1F14" w:rsidP="069B0097" w:rsidRDefault="19CEA350" w14:paraId="7203AD29" w14:textId="158CFA49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>
        <w:br/>
      </w:r>
      <w:r>
        <w:br/>
      </w:r>
      <w:r w:rsidRPr="069B0097" w:rsidR="069B0097">
        <w:rPr>
          <w:sz w:val="24"/>
          <w:szCs w:val="24"/>
        </w:rPr>
        <w:t>Categoría:</w:t>
      </w:r>
      <w:r>
        <w:br/>
      </w:r>
      <w:r>
        <w:br/>
      </w:r>
      <w:r>
        <w:drawing>
          <wp:inline wp14:editId="0EACB44A" wp14:anchorId="53F2F0B2">
            <wp:extent cx="5324474" cy="819150"/>
            <wp:effectExtent l="0" t="0" r="0" b="0"/>
            <wp:docPr id="1911225730" name="Picture 19112257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11225730"/>
                    <pic:cNvPicPr/>
                  </pic:nvPicPr>
                  <pic:blipFill>
                    <a:blip r:embed="Re00a5e4b9f324e9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9B0097" w:rsidR="069B0097">
        <w:rPr>
          <w:b w:val="0"/>
          <w:bCs w:val="0"/>
          <w:sz w:val="24"/>
          <w:szCs w:val="24"/>
        </w:rPr>
        <w:t>Relaciones:</w:t>
      </w:r>
    </w:p>
    <w:p w:rsidR="68FD1F14" w:rsidP="069B0097" w:rsidRDefault="19CEA350" w14:paraId="754104EB" w14:textId="4DA7A469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'habilitado': Una categoria puede tener un solo estado habilitado</w:t>
      </w:r>
    </w:p>
    <w:p w:rsidR="68FD1F14" w:rsidP="069B0097" w:rsidRDefault="19CEA350" w14:paraId="73A499A0" w14:textId="376008FE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Constraints:</w:t>
      </w:r>
    </w:p>
    <w:p w:rsidR="68FD1F14" w:rsidP="069B0097" w:rsidRDefault="19CEA350" w14:paraId="2DA5013C" w14:textId="09414649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Primarias: </w:t>
      </w:r>
    </w:p>
    <w:p w:rsidR="68FD1F14" w:rsidP="069B0097" w:rsidRDefault="19CEA350" w14:paraId="4D49062C" w14:textId="5052C4D8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tabla </w:t>
      </w:r>
      <w:r w:rsidRPr="069B0097" w:rsidR="069B0097">
        <w:rPr>
          <w:b w:val="0"/>
          <w:bCs w:val="0"/>
          <w:sz w:val="24"/>
          <w:szCs w:val="24"/>
        </w:rPr>
        <w:t>categoria</w:t>
      </w:r>
      <w:r w:rsidRPr="069B0097" w:rsidR="069B0097">
        <w:rPr>
          <w:b w:val="0"/>
          <w:bCs w:val="0"/>
          <w:sz w:val="24"/>
          <w:szCs w:val="24"/>
        </w:rPr>
        <w:t xml:space="preserve"> tiene la clave primaria idcategoria</w:t>
      </w:r>
    </w:p>
    <w:p w:rsidR="68FD1F14" w:rsidP="069B0097" w:rsidRDefault="19CEA350" w14:paraId="339CD83E" w14:textId="60401950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Foráneas: </w:t>
      </w:r>
    </w:p>
    <w:p w:rsidR="68FD1F14" w:rsidP="069B0097" w:rsidRDefault="19CEA350" w14:paraId="780EB1E2" w14:textId="08D79420">
      <w:pPr>
        <w:pStyle w:val="ListParagraph"/>
        <w:spacing w:after="160" w:line="257" w:lineRule="auto"/>
        <w:ind w:left="720" w:hanging="0"/>
        <w:rPr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tabla categoria tiene una clave foránea a la tabla habilitado en </w:t>
      </w:r>
      <w:r w:rsidRPr="069B0097" w:rsidR="069B0097">
        <w:rPr>
          <w:b w:val="0"/>
          <w:bCs w:val="0"/>
          <w:sz w:val="24"/>
          <w:szCs w:val="24"/>
        </w:rPr>
        <w:t>idhabilitado</w:t>
      </w:r>
    </w:p>
    <w:p w:rsidR="68FD1F14" w:rsidP="069B0097" w:rsidRDefault="19CEA350" w14:paraId="15898256" w14:textId="27AE21CC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>
        <w:br/>
      </w:r>
      <w:r>
        <w:br/>
      </w:r>
      <w:r w:rsidRPr="069B0097" w:rsidR="069B0097">
        <w:rPr>
          <w:sz w:val="24"/>
          <w:szCs w:val="24"/>
        </w:rPr>
        <w:t>Venta:</w:t>
      </w:r>
      <w:r>
        <w:br/>
      </w:r>
      <w:r>
        <w:br/>
      </w:r>
      <w:r>
        <w:drawing>
          <wp:inline wp14:editId="53DF788A" wp14:anchorId="4933F183">
            <wp:extent cx="5324474" cy="1038225"/>
            <wp:effectExtent l="0" t="0" r="0" b="0"/>
            <wp:docPr id="702928838" name="Picture 70292883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02928838"/>
                    <pic:cNvPicPr/>
                  </pic:nvPicPr>
                  <pic:blipFill>
                    <a:blip r:embed="R1be3a49f401a4dd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9B0097" w:rsidR="069B0097">
        <w:rPr>
          <w:b w:val="0"/>
          <w:bCs w:val="0"/>
          <w:sz w:val="24"/>
          <w:szCs w:val="24"/>
        </w:rPr>
        <w:t>Relaciones:</w:t>
      </w:r>
    </w:p>
    <w:p w:rsidR="68FD1F14" w:rsidP="069B0097" w:rsidRDefault="19CEA350" w14:paraId="195AEF27" w14:textId="7373CBD8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'usuario': Una venta puede tener un solo usuario</w:t>
      </w:r>
    </w:p>
    <w:p w:rsidR="68FD1F14" w:rsidP="069B0097" w:rsidRDefault="19CEA350" w14:paraId="51AAE359" w14:textId="376008FE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Constraints:</w:t>
      </w:r>
    </w:p>
    <w:p w:rsidR="68FD1F14" w:rsidP="069B0097" w:rsidRDefault="19CEA350" w14:paraId="06A8609F" w14:textId="09414649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Primarias: </w:t>
      </w:r>
    </w:p>
    <w:p w:rsidR="68FD1F14" w:rsidP="069B0097" w:rsidRDefault="19CEA350" w14:paraId="663D0926" w14:textId="4594B770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La tabla usuario tiene la clave primaria idusuario</w:t>
      </w:r>
    </w:p>
    <w:p w:rsidR="68FD1F14" w:rsidP="069B0097" w:rsidRDefault="19CEA350" w14:paraId="7D9CD76C" w14:textId="60401950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Foráneas: </w:t>
      </w:r>
    </w:p>
    <w:p w:rsidR="68FD1F14" w:rsidP="069B0097" w:rsidRDefault="19CEA350" w14:paraId="7F23DBD3" w14:textId="44DD183E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tabla venta tiene una clave foránea a la tabla usuario en </w:t>
      </w:r>
      <w:r w:rsidRPr="069B0097" w:rsidR="069B0097">
        <w:rPr>
          <w:b w:val="0"/>
          <w:bCs w:val="0"/>
          <w:sz w:val="24"/>
          <w:szCs w:val="24"/>
        </w:rPr>
        <w:t>idusuario</w:t>
      </w:r>
    </w:p>
    <w:p w:rsidR="68FD1F14" w:rsidP="069B0097" w:rsidRDefault="19CEA350" w14:paraId="4FB359BF" w14:textId="744BF2D3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>
        <w:br/>
      </w:r>
      <w:r>
        <w:br/>
      </w:r>
      <w:r w:rsidRPr="069B0097" w:rsidR="069B0097">
        <w:rPr>
          <w:sz w:val="24"/>
          <w:szCs w:val="24"/>
        </w:rPr>
        <w:t>DetalleVenta:</w:t>
      </w:r>
      <w:r>
        <w:br/>
      </w:r>
      <w:r>
        <w:br/>
      </w:r>
      <w:r>
        <w:drawing>
          <wp:inline wp14:editId="40F5F9D9" wp14:anchorId="5F0B1318">
            <wp:extent cx="5324474" cy="1209675"/>
            <wp:effectExtent l="0" t="0" r="0" b="0"/>
            <wp:docPr id="1528523783" name="Picture 152852378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28523783"/>
                    <pic:cNvPicPr/>
                  </pic:nvPicPr>
                  <pic:blipFill>
                    <a:blip r:embed="R77cd9fc1d85143c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9B0097" w:rsidR="069B0097">
        <w:rPr>
          <w:b w:val="0"/>
          <w:bCs w:val="0"/>
          <w:sz w:val="24"/>
          <w:szCs w:val="24"/>
        </w:rPr>
        <w:t>Relaciones:</w:t>
      </w:r>
    </w:p>
    <w:p w:rsidR="68FD1F14" w:rsidP="069B0097" w:rsidRDefault="19CEA350" w14:paraId="1902D7C8" w14:textId="5A63956D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'producto': Un detalle de venta puede tener un solo producto</w:t>
      </w:r>
    </w:p>
    <w:p w:rsidR="68FD1F14" w:rsidP="069B0097" w:rsidRDefault="19CEA350" w14:paraId="3916A025" w14:textId="0E8E5170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'venta': Varios detalles de venta pueden pertenecer a un solo idventa</w:t>
      </w:r>
    </w:p>
    <w:p w:rsidR="68FD1F14" w:rsidP="069B0097" w:rsidRDefault="19CEA350" w14:paraId="2CBE83D6" w14:textId="376008FE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Constraints:</w:t>
      </w:r>
    </w:p>
    <w:p w:rsidR="68FD1F14" w:rsidP="069B0097" w:rsidRDefault="19CEA350" w14:paraId="0A1CEE16" w14:textId="09414649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Primarias: </w:t>
      </w:r>
    </w:p>
    <w:p w:rsidR="68FD1F14" w:rsidP="069B0097" w:rsidRDefault="19CEA350" w14:paraId="575091C7" w14:textId="10BB11F1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La tabla DetalleVenta tiene la clave primaria iddetalleventa</w:t>
      </w:r>
    </w:p>
    <w:p w:rsidR="68FD1F14" w:rsidP="069B0097" w:rsidRDefault="19CEA350" w14:paraId="1976C20A" w14:textId="60401950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Foráneas: </w:t>
      </w:r>
    </w:p>
    <w:p w:rsidR="68FD1F14" w:rsidP="069B0097" w:rsidRDefault="19CEA350" w14:paraId="3820E0F6" w14:textId="124EFD87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tabla </w:t>
      </w:r>
      <w:r w:rsidRPr="069B0097" w:rsidR="069B0097">
        <w:rPr>
          <w:b w:val="0"/>
          <w:bCs w:val="0"/>
          <w:sz w:val="24"/>
          <w:szCs w:val="24"/>
        </w:rPr>
        <w:t>DetalleVenta</w:t>
      </w:r>
      <w:r w:rsidRPr="069B0097" w:rsidR="069B0097">
        <w:rPr>
          <w:b w:val="0"/>
          <w:bCs w:val="0"/>
          <w:sz w:val="24"/>
          <w:szCs w:val="24"/>
        </w:rPr>
        <w:t xml:space="preserve"> tiene una clave foránea a la tabla producto en idproducto</w:t>
      </w:r>
    </w:p>
    <w:p w:rsidR="68FD1F14" w:rsidP="069B0097" w:rsidRDefault="19CEA350" w14:paraId="1A33DAC7" w14:textId="274E1867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tabla </w:t>
      </w:r>
      <w:r w:rsidRPr="069B0097" w:rsidR="069B0097">
        <w:rPr>
          <w:b w:val="0"/>
          <w:bCs w:val="0"/>
          <w:sz w:val="24"/>
          <w:szCs w:val="24"/>
        </w:rPr>
        <w:t>DetalleVenta</w:t>
      </w:r>
      <w:r w:rsidRPr="069B0097" w:rsidR="069B0097">
        <w:rPr>
          <w:b w:val="0"/>
          <w:bCs w:val="0"/>
          <w:sz w:val="24"/>
          <w:szCs w:val="24"/>
        </w:rPr>
        <w:t xml:space="preserve"> tiene una clave foránea a la tabla venta en idventa</w:t>
      </w:r>
    </w:p>
    <w:p w:rsidR="68FD1F14" w:rsidP="069B0097" w:rsidRDefault="19CEA350" w14:paraId="11581802" w14:textId="5D393125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>
        <w:br/>
      </w:r>
      <w:r>
        <w:br/>
      </w:r>
      <w:r w:rsidRPr="069B0097" w:rsidR="069B0097">
        <w:rPr>
          <w:sz w:val="24"/>
          <w:szCs w:val="24"/>
        </w:rPr>
        <w:t>Mensajes:</w:t>
      </w:r>
      <w:r>
        <w:br/>
      </w:r>
      <w:r>
        <w:drawing>
          <wp:inline wp14:editId="7CCC03B3" wp14:anchorId="5CD4310F">
            <wp:extent cx="5324474" cy="1628775"/>
            <wp:effectExtent l="0" t="0" r="0" b="0"/>
            <wp:docPr id="1243831805" name="Picture 124383180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43831805"/>
                    <pic:cNvPicPr/>
                  </pic:nvPicPr>
                  <pic:blipFill>
                    <a:blip r:embed="R952233738236488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69B0097" w:rsidR="069B0097">
        <w:rPr>
          <w:b w:val="0"/>
          <w:bCs w:val="0"/>
          <w:sz w:val="24"/>
          <w:szCs w:val="24"/>
        </w:rPr>
        <w:t>Relaciones:</w:t>
      </w:r>
    </w:p>
    <w:p w:rsidR="68FD1F14" w:rsidP="069B0097" w:rsidRDefault="19CEA350" w14:paraId="10FD9541" w14:textId="1F5EB48E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'usuario': Un mensaje debe tener 2 usuarios</w:t>
      </w:r>
    </w:p>
    <w:p w:rsidR="68FD1F14" w:rsidP="069B0097" w:rsidRDefault="19CEA350" w14:paraId="5A793F36" w14:textId="4F5EC854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'habilitado':  Un mensaje puede tener un solo estado habilitado</w:t>
      </w:r>
    </w:p>
    <w:p w:rsidR="68FD1F14" w:rsidP="069B0097" w:rsidRDefault="19CEA350" w14:paraId="548A5CED" w14:textId="376008FE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Constraints:</w:t>
      </w:r>
    </w:p>
    <w:p w:rsidR="68FD1F14" w:rsidP="069B0097" w:rsidRDefault="19CEA350" w14:paraId="4C30F9F4" w14:textId="09414649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Primarias: </w:t>
      </w:r>
    </w:p>
    <w:p w:rsidR="68FD1F14" w:rsidP="069B0097" w:rsidRDefault="19CEA350" w14:paraId="3552FF7C" w14:textId="3038DC4B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La tabla mensajes tiene la clave primaria idmensajes</w:t>
      </w:r>
    </w:p>
    <w:p w:rsidR="68FD1F14" w:rsidP="069B0097" w:rsidRDefault="19CEA350" w14:paraId="28B151A3" w14:textId="60401950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Foráneas: </w:t>
      </w:r>
    </w:p>
    <w:p w:rsidR="68FD1F14" w:rsidP="069B0097" w:rsidRDefault="19CEA350" w14:paraId="662F158B" w14:textId="46FA8DF5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La tabla mensajes tiene 2 clave foráneas a la tabla usuario en idusuario1 y idusuario2</w:t>
      </w:r>
    </w:p>
    <w:p w:rsidR="68FD1F14" w:rsidP="069B0097" w:rsidRDefault="19CEA350" w14:paraId="14B304F8" w14:textId="64BFDBB3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La tabla mensajes tiene una clave foránea a la tabla habilitado en idhabilitado</w:t>
      </w:r>
    </w:p>
    <w:p w:rsidR="68FD1F14" w:rsidP="069B0097" w:rsidRDefault="19CEA350" w14:paraId="5969C466" w14:textId="67409BA2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>
        <w:br/>
      </w:r>
      <w:r>
        <w:br/>
      </w:r>
      <w:r w:rsidRPr="069B0097" w:rsidR="069B0097">
        <w:rPr>
          <w:sz w:val="24"/>
          <w:szCs w:val="24"/>
        </w:rPr>
        <w:t>Informacion:</w:t>
      </w:r>
      <w:r>
        <w:br/>
      </w:r>
      <w:r>
        <w:br/>
      </w:r>
      <w:r>
        <w:drawing>
          <wp:inline wp14:editId="5DFA0857" wp14:anchorId="60A2E893">
            <wp:extent cx="5324474" cy="828675"/>
            <wp:effectExtent l="0" t="0" r="0" b="0"/>
            <wp:docPr id="781131093" name="Picture 78113109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81131093"/>
                    <pic:cNvPicPr/>
                  </pic:nvPicPr>
                  <pic:blipFill>
                    <a:blip r:embed="R8ff2eb1c21dc4c5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9B0097" w:rsidR="069B0097">
        <w:rPr>
          <w:b w:val="0"/>
          <w:bCs w:val="0"/>
          <w:sz w:val="24"/>
          <w:szCs w:val="24"/>
        </w:rPr>
        <w:t>Constraints</w:t>
      </w:r>
      <w:r w:rsidRPr="069B0097" w:rsidR="069B0097">
        <w:rPr>
          <w:b w:val="0"/>
          <w:bCs w:val="0"/>
          <w:sz w:val="24"/>
          <w:szCs w:val="24"/>
        </w:rPr>
        <w:t>:</w:t>
      </w:r>
    </w:p>
    <w:p w:rsidR="68FD1F14" w:rsidP="069B0097" w:rsidRDefault="19CEA350" w14:paraId="11DE3D58" w14:textId="09414649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Primarias: </w:t>
      </w:r>
    </w:p>
    <w:p w:rsidR="68FD1F14" w:rsidP="069B0097" w:rsidRDefault="19CEA350" w14:paraId="36E08D0E" w14:textId="3D7E8522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tabla </w:t>
      </w:r>
      <w:r w:rsidRPr="069B0097" w:rsidR="069B0097">
        <w:rPr>
          <w:b w:val="0"/>
          <w:bCs w:val="0"/>
          <w:sz w:val="24"/>
          <w:szCs w:val="24"/>
        </w:rPr>
        <w:t>Informacion</w:t>
      </w:r>
      <w:r w:rsidRPr="069B0097" w:rsidR="069B0097">
        <w:rPr>
          <w:b w:val="0"/>
          <w:bCs w:val="0"/>
          <w:sz w:val="24"/>
          <w:szCs w:val="24"/>
        </w:rPr>
        <w:t xml:space="preserve"> tiene la clave primaria idinformacion</w:t>
      </w:r>
    </w:p>
    <w:p w:rsidR="68FD1F14" w:rsidP="069B0097" w:rsidRDefault="19CEA350" w14:paraId="6205391E" w14:textId="5C45F53C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sz w:val="24"/>
          <w:szCs w:val="24"/>
        </w:rPr>
        <w:t>Registroinformacion</w:t>
      </w:r>
      <w:r w:rsidRPr="069B0097" w:rsidR="069B0097">
        <w:rPr>
          <w:sz w:val="24"/>
          <w:szCs w:val="24"/>
        </w:rPr>
        <w:t>:</w:t>
      </w:r>
      <w:r>
        <w:br/>
      </w:r>
      <w:r>
        <w:br/>
      </w:r>
      <w:r>
        <w:drawing>
          <wp:inline wp14:editId="261A8B33" wp14:anchorId="4A601311">
            <wp:extent cx="5324474" cy="1600200"/>
            <wp:effectExtent l="0" t="0" r="0" b="0"/>
            <wp:docPr id="1034208024" name="Picture 10342080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34208024"/>
                    <pic:cNvPicPr/>
                  </pic:nvPicPr>
                  <pic:blipFill>
                    <a:blip r:embed="R9104bd19be1541a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9B0097" w:rsidR="069B0097">
        <w:rPr>
          <w:b w:val="0"/>
          <w:bCs w:val="0"/>
          <w:sz w:val="24"/>
          <w:szCs w:val="24"/>
        </w:rPr>
        <w:t>Relaciones:</w:t>
      </w:r>
    </w:p>
    <w:p w:rsidR="68FD1F14" w:rsidP="069B0097" w:rsidRDefault="19CEA350" w14:paraId="5B6A2A92" w14:textId="0B02B2D5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Relación con la tabla 'usuario': Un Registro de </w:t>
      </w:r>
      <w:r w:rsidRPr="069B0097" w:rsidR="069B0097">
        <w:rPr>
          <w:b w:val="0"/>
          <w:bCs w:val="0"/>
          <w:sz w:val="24"/>
          <w:szCs w:val="24"/>
        </w:rPr>
        <w:t>informacion</w:t>
      </w:r>
      <w:r w:rsidRPr="069B0097" w:rsidR="069B0097">
        <w:rPr>
          <w:b w:val="0"/>
          <w:bCs w:val="0"/>
          <w:sz w:val="24"/>
          <w:szCs w:val="24"/>
        </w:rPr>
        <w:t xml:space="preserve"> puede tener un solo usuario</w:t>
      </w:r>
    </w:p>
    <w:p w:rsidR="68FD1F14" w:rsidP="069B0097" w:rsidRDefault="19CEA350" w14:paraId="72BBFB76" w14:textId="77C9885B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</w:t>
      </w:r>
      <w:r w:rsidRPr="069B0097" w:rsidR="069B0097">
        <w:rPr>
          <w:b w:val="0"/>
          <w:bCs w:val="0"/>
          <w:sz w:val="24"/>
          <w:szCs w:val="24"/>
        </w:rPr>
        <w:t>informacion</w:t>
      </w:r>
      <w:r w:rsidRPr="069B0097" w:rsidR="069B0097">
        <w:rPr>
          <w:b w:val="0"/>
          <w:bCs w:val="0"/>
          <w:sz w:val="24"/>
          <w:szCs w:val="24"/>
        </w:rPr>
        <w:t>':  Varios Registros de información pueden pertenecer a una sola información</w:t>
      </w:r>
    </w:p>
    <w:p w:rsidR="68FD1F14" w:rsidP="069B0097" w:rsidRDefault="19CEA350" w14:paraId="5A105E4A" w14:textId="376008FE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Constraints:</w:t>
      </w:r>
    </w:p>
    <w:p w:rsidR="68FD1F14" w:rsidP="069B0097" w:rsidRDefault="19CEA350" w14:paraId="7EED8160" w14:textId="09414649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Primarias: </w:t>
      </w:r>
    </w:p>
    <w:p w:rsidR="68FD1F14" w:rsidP="069B0097" w:rsidRDefault="19CEA350" w14:paraId="56EBB22E" w14:textId="26B66D28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La tabla RegistroInformacion tiene la clave primaria idregistroinformacion</w:t>
      </w:r>
    </w:p>
    <w:p w:rsidR="68FD1F14" w:rsidP="069B0097" w:rsidRDefault="19CEA350" w14:paraId="7DAE3B36" w14:textId="60401950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Foráneas: </w:t>
      </w:r>
    </w:p>
    <w:p w:rsidR="68FD1F14" w:rsidP="069B0097" w:rsidRDefault="19CEA350" w14:paraId="3985FA21" w14:textId="0DB796BA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tabla </w:t>
      </w:r>
      <w:r w:rsidRPr="069B0097" w:rsidR="069B0097">
        <w:rPr>
          <w:b w:val="0"/>
          <w:bCs w:val="0"/>
          <w:sz w:val="24"/>
          <w:szCs w:val="24"/>
        </w:rPr>
        <w:t>RegistroInformacion</w:t>
      </w:r>
      <w:r w:rsidRPr="069B0097" w:rsidR="069B0097">
        <w:rPr>
          <w:b w:val="0"/>
          <w:bCs w:val="0"/>
          <w:sz w:val="24"/>
          <w:szCs w:val="24"/>
        </w:rPr>
        <w:t xml:space="preserve"> tiene una clave foránea a la tabla usuario en idusuario</w:t>
      </w:r>
    </w:p>
    <w:p w:rsidR="68FD1F14" w:rsidP="069B0097" w:rsidRDefault="19CEA350" w14:paraId="150407A2" w14:textId="620AFD1E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tabla </w:t>
      </w:r>
      <w:r w:rsidRPr="069B0097" w:rsidR="069B0097">
        <w:rPr>
          <w:b w:val="0"/>
          <w:bCs w:val="0"/>
          <w:sz w:val="24"/>
          <w:szCs w:val="24"/>
        </w:rPr>
        <w:t>RegistroInformacion</w:t>
      </w:r>
      <w:r w:rsidRPr="069B0097" w:rsidR="069B0097">
        <w:rPr>
          <w:b w:val="0"/>
          <w:bCs w:val="0"/>
          <w:sz w:val="24"/>
          <w:szCs w:val="24"/>
        </w:rPr>
        <w:t xml:space="preserve"> tiene una clave foránea a la tabla </w:t>
      </w:r>
      <w:r w:rsidRPr="069B0097" w:rsidR="069B0097">
        <w:rPr>
          <w:b w:val="0"/>
          <w:bCs w:val="0"/>
          <w:sz w:val="24"/>
          <w:szCs w:val="24"/>
        </w:rPr>
        <w:t>informacion</w:t>
      </w:r>
      <w:r w:rsidRPr="069B0097" w:rsidR="069B0097">
        <w:rPr>
          <w:b w:val="0"/>
          <w:bCs w:val="0"/>
          <w:sz w:val="24"/>
          <w:szCs w:val="24"/>
        </w:rPr>
        <w:t xml:space="preserve"> en idinformacion</w:t>
      </w:r>
      <w:r>
        <w:br/>
      </w:r>
      <w:r>
        <w:br/>
      </w:r>
      <w:r w:rsidRPr="069B0097" w:rsidR="069B0097">
        <w:rPr>
          <w:sz w:val="24"/>
          <w:szCs w:val="24"/>
        </w:rPr>
        <w:t>Pedido:</w:t>
      </w:r>
      <w:r>
        <w:br/>
      </w:r>
      <w:r>
        <w:br/>
      </w:r>
      <w:r>
        <w:drawing>
          <wp:inline wp14:editId="344A14BE" wp14:anchorId="440A5EFB">
            <wp:extent cx="5324474" cy="2400300"/>
            <wp:effectExtent l="0" t="0" r="0" b="0"/>
            <wp:docPr id="1204767738" name="Picture 120476773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04767738"/>
                    <pic:cNvPicPr/>
                  </pic:nvPicPr>
                  <pic:blipFill>
                    <a:blip r:embed="R6dcb92149db444f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9B0097" w:rsidR="069B0097">
        <w:rPr>
          <w:b w:val="0"/>
          <w:bCs w:val="0"/>
          <w:sz w:val="24"/>
          <w:szCs w:val="24"/>
        </w:rPr>
        <w:t>Relaciones:</w:t>
      </w:r>
    </w:p>
    <w:p w:rsidR="68FD1F14" w:rsidP="069B0097" w:rsidRDefault="19CEA350" w14:paraId="4E464ED7" w14:textId="2544F0D4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'producto': Un pedido puede tener un solo producto</w:t>
      </w:r>
    </w:p>
    <w:p w:rsidR="68FD1F14" w:rsidP="069B0097" w:rsidRDefault="19CEA350" w14:paraId="362168EB" w14:textId="636C7B28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'usuario':  Un pedido puede tener un solo usuario</w:t>
      </w:r>
    </w:p>
    <w:p w:rsidR="68FD1F14" w:rsidP="069B0097" w:rsidRDefault="19CEA350" w14:paraId="6BF8804E" w14:textId="28513C2F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</w:t>
      </w:r>
      <w:r w:rsidRPr="069B0097" w:rsidR="069B0097">
        <w:rPr>
          <w:b w:val="0"/>
          <w:bCs w:val="0"/>
          <w:sz w:val="24"/>
          <w:szCs w:val="24"/>
        </w:rPr>
        <w:t>estadopedido</w:t>
      </w:r>
      <w:r w:rsidRPr="069B0097" w:rsidR="069B0097">
        <w:rPr>
          <w:b w:val="0"/>
          <w:bCs w:val="0"/>
          <w:sz w:val="24"/>
          <w:szCs w:val="24"/>
        </w:rPr>
        <w:t>':  Un pedido puede tener un solo estado de pedido</w:t>
      </w:r>
    </w:p>
    <w:p w:rsidR="68FD1F14" w:rsidP="069B0097" w:rsidRDefault="19CEA350" w14:paraId="4A8F4516" w14:textId="6C3C1EF6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Relación con la tabla 'habilitado':  Un pedido puede tener un solo estado habilitado</w:t>
      </w:r>
    </w:p>
    <w:p w:rsidR="68FD1F14" w:rsidP="069B0097" w:rsidRDefault="19CEA350" w14:paraId="7CBC79C7" w14:textId="376008FE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Constraints:</w:t>
      </w:r>
    </w:p>
    <w:p w:rsidR="68FD1F14" w:rsidP="069B0097" w:rsidRDefault="19CEA350" w14:paraId="320A759B" w14:textId="09414649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Primarias: </w:t>
      </w:r>
    </w:p>
    <w:p w:rsidR="68FD1F14" w:rsidP="069B0097" w:rsidRDefault="19CEA350" w14:paraId="4C48784F" w14:textId="4133A0A4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</w:t>
      </w:r>
      <w:bookmarkStart w:name="_Int_OA0rs1nY" w:id="1394632036"/>
      <w:r w:rsidRPr="069B0097" w:rsidR="069B0097">
        <w:rPr>
          <w:b w:val="0"/>
          <w:bCs w:val="0"/>
          <w:sz w:val="24"/>
          <w:szCs w:val="24"/>
        </w:rPr>
        <w:t>tabla pedido</w:t>
      </w:r>
      <w:bookmarkEnd w:id="1394632036"/>
      <w:r w:rsidRPr="069B0097" w:rsidR="069B0097">
        <w:rPr>
          <w:b w:val="0"/>
          <w:bCs w:val="0"/>
          <w:sz w:val="24"/>
          <w:szCs w:val="24"/>
        </w:rPr>
        <w:t xml:space="preserve"> tiene la clave primaria idpedido</w:t>
      </w:r>
    </w:p>
    <w:p w:rsidR="68FD1F14" w:rsidP="069B0097" w:rsidRDefault="19CEA350" w14:paraId="4317B91C" w14:textId="60401950">
      <w:pPr>
        <w:pStyle w:val="ListParagraph"/>
        <w:numPr>
          <w:ilvl w:val="0"/>
          <w:numId w:val="27"/>
        </w:numPr>
        <w:spacing w:after="160" w:line="257" w:lineRule="auto"/>
        <w:ind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Claves Foráneas: </w:t>
      </w:r>
    </w:p>
    <w:p w:rsidR="68FD1F14" w:rsidP="069B0097" w:rsidRDefault="19CEA350" w14:paraId="4EDF5093" w14:textId="5FC0E0F6">
      <w:pPr>
        <w:pStyle w:val="ListParagraph"/>
        <w:spacing w:after="160" w:line="257" w:lineRule="auto"/>
        <w:ind w:left="72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>La tabla pedida tiene una clave foránea a la tabla producto en idproducto</w:t>
      </w:r>
    </w:p>
    <w:p w:rsidR="68FD1F14" w:rsidP="069B0097" w:rsidRDefault="19CEA350" w14:paraId="6784355D" w14:textId="4D2383AF">
      <w:pPr>
        <w:pStyle w:val="ListParagraph"/>
        <w:spacing w:after="160" w:line="257" w:lineRule="auto"/>
        <w:ind w:left="720" w:hanging="0"/>
        <w:rPr>
          <w:b w:val="0"/>
          <w:bCs w:val="0"/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</w:t>
      </w:r>
      <w:bookmarkStart w:name="_Int_ODnFRkpC" w:id="1188058670"/>
      <w:r w:rsidRPr="069B0097" w:rsidR="069B0097">
        <w:rPr>
          <w:b w:val="0"/>
          <w:bCs w:val="0"/>
          <w:sz w:val="24"/>
          <w:szCs w:val="24"/>
        </w:rPr>
        <w:t>tabla pedido</w:t>
      </w:r>
      <w:bookmarkEnd w:id="1188058670"/>
      <w:r w:rsidRPr="069B0097" w:rsidR="069B0097">
        <w:rPr>
          <w:b w:val="0"/>
          <w:bCs w:val="0"/>
          <w:sz w:val="24"/>
          <w:szCs w:val="24"/>
        </w:rPr>
        <w:t xml:space="preserve"> tiene una clave foránea a la tabla usuario en </w:t>
      </w:r>
      <w:r w:rsidRPr="069B0097" w:rsidR="069B0097">
        <w:rPr>
          <w:b w:val="0"/>
          <w:bCs w:val="0"/>
          <w:sz w:val="24"/>
          <w:szCs w:val="24"/>
        </w:rPr>
        <w:t>idusuario</w:t>
      </w:r>
    </w:p>
    <w:p w:rsidR="68FD1F14" w:rsidP="069B0097" w:rsidRDefault="19CEA350" w14:paraId="18D83F4E" w14:textId="33CF2E70">
      <w:pPr>
        <w:pStyle w:val="ListParagraph"/>
        <w:spacing w:after="160" w:line="257" w:lineRule="auto"/>
        <w:ind w:left="720" w:hanging="0"/>
        <w:rPr>
          <w:sz w:val="24"/>
          <w:szCs w:val="24"/>
        </w:rPr>
      </w:pPr>
      <w:r w:rsidRPr="069B0097" w:rsidR="069B0097">
        <w:rPr>
          <w:b w:val="0"/>
          <w:bCs w:val="0"/>
          <w:sz w:val="24"/>
          <w:szCs w:val="24"/>
        </w:rPr>
        <w:t xml:space="preserve">La </w:t>
      </w:r>
      <w:bookmarkStart w:name="_Int_gkYOePMP" w:id="1827748309"/>
      <w:r w:rsidRPr="069B0097" w:rsidR="069B0097">
        <w:rPr>
          <w:b w:val="0"/>
          <w:bCs w:val="0"/>
          <w:sz w:val="24"/>
          <w:szCs w:val="24"/>
        </w:rPr>
        <w:t>tabla pedido</w:t>
      </w:r>
      <w:bookmarkEnd w:id="1827748309"/>
      <w:r w:rsidRPr="069B0097" w:rsidR="069B0097">
        <w:rPr>
          <w:b w:val="0"/>
          <w:bCs w:val="0"/>
          <w:sz w:val="24"/>
          <w:szCs w:val="24"/>
        </w:rPr>
        <w:t xml:space="preserve"> tiene una clave foránea a la tabla </w:t>
      </w:r>
      <w:r w:rsidRPr="069B0097" w:rsidR="069B0097">
        <w:rPr>
          <w:b w:val="0"/>
          <w:bCs w:val="0"/>
          <w:sz w:val="24"/>
          <w:szCs w:val="24"/>
        </w:rPr>
        <w:t>Estadopedido</w:t>
      </w:r>
      <w:r w:rsidRPr="069B0097" w:rsidR="069B0097">
        <w:rPr>
          <w:b w:val="0"/>
          <w:bCs w:val="0"/>
          <w:sz w:val="24"/>
          <w:szCs w:val="24"/>
        </w:rPr>
        <w:t xml:space="preserve"> en idEstadopedido</w:t>
      </w:r>
    </w:p>
    <w:p w:rsidR="68FD1F14" w:rsidP="069B0097" w:rsidRDefault="19CEA350" w14:paraId="6B9DF0D6" w14:textId="2CA2A474">
      <w:pPr>
        <w:pStyle w:val="ListParagraph"/>
        <w:spacing w:after="160" w:line="257" w:lineRule="auto"/>
        <w:ind w:left="720" w:hanging="0"/>
        <w:rPr>
          <w:sz w:val="24"/>
          <w:szCs w:val="24"/>
        </w:rPr>
      </w:pPr>
      <w:r w:rsidRPr="069B0097" w:rsidR="069B0097">
        <w:rPr>
          <w:sz w:val="24"/>
          <w:szCs w:val="24"/>
        </w:rPr>
        <w:t xml:space="preserve">La </w:t>
      </w:r>
      <w:bookmarkStart w:name="_Int_fN1uOLpI" w:id="1215910426"/>
      <w:r w:rsidRPr="069B0097" w:rsidR="069B0097">
        <w:rPr>
          <w:sz w:val="24"/>
          <w:szCs w:val="24"/>
        </w:rPr>
        <w:t>tabla pedido</w:t>
      </w:r>
      <w:bookmarkEnd w:id="1215910426"/>
      <w:r w:rsidRPr="069B0097" w:rsidR="069B0097">
        <w:rPr>
          <w:sz w:val="24"/>
          <w:szCs w:val="24"/>
        </w:rPr>
        <w:t xml:space="preserve"> tiene una clave foránea a la tabla Habilitado en idHabilitado</w:t>
      </w:r>
      <w:r>
        <w:br/>
      </w:r>
      <w:r>
        <w:br/>
      </w:r>
      <w:r w:rsidRPr="069B0097" w:rsidR="069B0097">
        <w:rPr>
          <w:sz w:val="24"/>
          <w:szCs w:val="24"/>
        </w:rPr>
        <w:t>E</w:t>
      </w:r>
      <w:r w:rsidRPr="069B0097" w:rsidR="069B0097">
        <w:rPr>
          <w:sz w:val="24"/>
          <w:szCs w:val="24"/>
        </w:rPr>
        <w:t>stadoPedido:</w:t>
      </w:r>
      <w:r>
        <w:br/>
      </w:r>
      <w:r>
        <w:drawing>
          <wp:inline wp14:editId="3249A425" wp14:anchorId="519E8541">
            <wp:extent cx="5324474" cy="628650"/>
            <wp:effectExtent l="0" t="0" r="0" b="0"/>
            <wp:docPr id="1942562616" name="Picture 19425626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42562616"/>
                    <pic:cNvPicPr/>
                  </pic:nvPicPr>
                  <pic:blipFill>
                    <a:blip r:embed="R9f993b25660d4d9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069B0097" w:rsidR="069B0097">
        <w:rPr>
          <w:sz w:val="24"/>
          <w:szCs w:val="24"/>
        </w:rPr>
        <w:t>Suministro:</w:t>
      </w:r>
      <w:r>
        <w:br/>
      </w:r>
      <w:r>
        <w:br/>
      </w:r>
      <w:r>
        <w:drawing>
          <wp:inline wp14:editId="15FF1CDB" wp14:anchorId="56627BD8">
            <wp:extent cx="5324474" cy="1047750"/>
            <wp:effectExtent l="0" t="0" r="0" b="0"/>
            <wp:docPr id="432329340" name="Picture 43232934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32329340"/>
                    <pic:cNvPicPr/>
                  </pic:nvPicPr>
                  <pic:blipFill>
                    <a:blip r:embed="Racd0bd1c5ef64e9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69B0097" w:rsidR="069B0097">
        <w:rPr>
          <w:sz w:val="24"/>
          <w:szCs w:val="24"/>
        </w:rPr>
        <w:t>DetalleSuministro:</w:t>
      </w:r>
      <w:r>
        <w:br/>
      </w:r>
      <w:r>
        <w:br/>
      </w:r>
      <w:r>
        <w:drawing>
          <wp:inline wp14:editId="35EFB0F5" wp14:anchorId="4D01615D">
            <wp:extent cx="5324474" cy="1247775"/>
            <wp:effectExtent l="0" t="0" r="0" b="0"/>
            <wp:docPr id="1101259406" name="Picture 110125940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01259406"/>
                    <pic:cNvPicPr/>
                  </pic:nvPicPr>
                  <pic:blipFill>
                    <a:blip r:embed="Raeec74255903445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69B0097" w:rsidR="069B0097">
        <w:rPr>
          <w:sz w:val="24"/>
          <w:szCs w:val="24"/>
        </w:rPr>
        <w:t>Foro:</w:t>
      </w:r>
      <w:r>
        <w:br/>
      </w:r>
      <w:r>
        <w:br/>
      </w:r>
      <w:r>
        <w:drawing>
          <wp:inline wp14:editId="2E2EFA2B" wp14:anchorId="2FC71D12">
            <wp:extent cx="5324474" cy="1647825"/>
            <wp:effectExtent l="0" t="0" r="0" b="0"/>
            <wp:docPr id="61430419" name="Picture 614304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1430419"/>
                    <pic:cNvPicPr/>
                  </pic:nvPicPr>
                  <pic:blipFill>
                    <a:blip r:embed="R5053f8abef9f4c9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69B0097" w:rsidR="069B0097">
        <w:rPr>
          <w:sz w:val="24"/>
          <w:szCs w:val="24"/>
        </w:rPr>
        <w:t>RespuestaForo:</w:t>
      </w:r>
      <w:r>
        <w:br/>
      </w:r>
      <w:r>
        <w:br/>
      </w:r>
      <w:r>
        <w:drawing>
          <wp:inline wp14:editId="0F919105" wp14:anchorId="7B5005AB">
            <wp:extent cx="5324474" cy="1666875"/>
            <wp:effectExtent l="0" t="0" r="0" b="0"/>
            <wp:docPr id="1547943187" name="Picture 154794318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47943187"/>
                    <pic:cNvPicPr/>
                  </pic:nvPicPr>
                  <pic:blipFill>
                    <a:blip r:embed="Raa4c362b45f14ce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69B0097" w:rsidR="069B0097">
        <w:rPr>
          <w:sz w:val="24"/>
          <w:szCs w:val="24"/>
        </w:rPr>
        <w:t>Comentarios:</w:t>
      </w:r>
    </w:p>
    <w:p w:rsidR="68FD1F14" w:rsidP="68FD1F14" w:rsidRDefault="55B1CD73" w14:paraId="3C02F7E2" w14:textId="151F5971">
      <w:pPr>
        <w:spacing w:after="160" w:line="257" w:lineRule="auto"/>
        <w:ind w:left="720"/>
      </w:pPr>
      <w:r>
        <w:drawing>
          <wp:inline wp14:editId="626D0AE4" wp14:anchorId="7A9D3438">
            <wp:extent cx="5401525" cy="1261981"/>
            <wp:effectExtent l="0" t="0" r="0" b="0"/>
            <wp:docPr id="1379793166" name="Picture 137979316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79793166"/>
                    <pic:cNvPicPr/>
                  </pic:nvPicPr>
                  <pic:blipFill>
                    <a:blip r:embed="R5e0fb6ed87294ff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1525" cy="12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99F0E9" w:rsidP="069B0097" w:rsidRDefault="3A99F0E9" w14:paraId="2EF16C14" w14:textId="3AE84A6D">
      <w:pPr>
        <w:spacing w:before="0" w:beforeAutospacing="off" w:after="160" w:afterAutospacing="off" w:line="257" w:lineRule="auto"/>
        <w:ind w:firstLine="72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</w:pPr>
      <w:r w:rsidRPr="069B0097" w:rsidR="069B009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5. Módulos o Componentes</w:t>
      </w:r>
    </w:p>
    <w:p w:rsidR="3A99F0E9" w:rsidP="069B0097" w:rsidRDefault="3A99F0E9" w14:paraId="6091AD1C" w14:textId="66AE5CEA">
      <w:pPr>
        <w:spacing w:before="0" w:beforeAutospacing="off" w:after="160" w:afterAutospacing="off" w:line="257" w:lineRule="auto"/>
        <w:ind/>
      </w:pP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• Lista de Módulos o Componentes: Enumerar todos los módulos o</w:t>
      </w:r>
    </w:p>
    <w:p w:rsidR="3A99F0E9" w:rsidP="069B0097" w:rsidRDefault="3A99F0E9" w14:paraId="56B32257" w14:textId="0395C92C">
      <w:pPr>
        <w:spacing w:before="0" w:beforeAutospacing="off" w:after="160" w:afterAutospacing="off" w:line="257" w:lineRule="auto"/>
        <w:ind/>
      </w:pP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componentes del software.</w:t>
      </w:r>
    </w:p>
    <w:p w:rsidR="3A99F0E9" w:rsidP="069B0097" w:rsidRDefault="3A99F0E9" w14:paraId="17F065AE" w14:textId="088F905B">
      <w:pPr>
        <w:spacing w:before="0" w:beforeAutospacing="off" w:after="160" w:afterAutospacing="off" w:line="257" w:lineRule="auto"/>
        <w:ind/>
      </w:pP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• Descripción de Cada Módulo o Componente: Detallar el propósito,</w:t>
      </w:r>
    </w:p>
    <w:p w:rsidR="3A99F0E9" w:rsidP="069B0097" w:rsidRDefault="3A99F0E9" w14:paraId="4423F674" w14:textId="65E5A9BF">
      <w:pPr>
        <w:spacing w:before="0" w:beforeAutospacing="off" w:after="160" w:afterAutospacing="off" w:line="257" w:lineRule="auto"/>
        <w:ind/>
      </w:pP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funciones, interfaces, dependencias y relaciones con otros módulos.</w:t>
      </w:r>
    </w:p>
    <w:p w:rsidR="3A99F0E9" w:rsidP="069B0097" w:rsidRDefault="3A99F0E9" w14:paraId="0BE76FE9" w14:textId="2BE02EDB">
      <w:pPr>
        <w:spacing w:before="0" w:beforeAutospacing="off" w:after="160" w:afterAutospacing="off" w:line="257" w:lineRule="auto"/>
        <w:ind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</w:pPr>
      <w:r w:rsidRPr="069B0097" w:rsidR="069B009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6. Interfaces de Programación (</w:t>
      </w:r>
      <w:r w:rsidRPr="069B0097" w:rsidR="069B009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APIs</w:t>
      </w:r>
      <w:r w:rsidRPr="069B0097" w:rsidR="069B009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)</w:t>
      </w:r>
    </w:p>
    <w:p w:rsidR="3A99F0E9" w:rsidP="069B0097" w:rsidRDefault="3A99F0E9" w14:paraId="5BF5E0ED" w14:textId="298FCE4B">
      <w:pPr>
        <w:pStyle w:val="Normal"/>
        <w:suppressLineNumbers w:val="0"/>
        <w:bidi w:val="0"/>
        <w:spacing w:before="0" w:beforeAutospacing="off" w:after="160" w:afterAutospacing="off" w:line="257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• Descripción de 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APIs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: Api de pago de 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paypal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que funciona con un script que almacena el subtotal de la compra, los 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métodos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de pago pueden ser tarjeta o cuenta de 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paypal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.</w:t>
      </w:r>
    </w:p>
    <w:p w:rsidR="3A99F0E9" w:rsidP="069B0097" w:rsidRDefault="3A99F0E9" w14:paraId="78210C8D" w14:textId="52FE820A">
      <w:pPr>
        <w:pStyle w:val="Normal"/>
        <w:spacing w:before="0" w:beforeAutospacing="off" w:after="160" w:afterAutospacing="off" w:line="257" w:lineRule="auto"/>
        <w:ind/>
      </w:pP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• Ejemplos de Uso: </w:t>
      </w:r>
      <w:r>
        <w:drawing>
          <wp:inline wp14:editId="1DB85731" wp14:anchorId="00DF0E9F">
            <wp:extent cx="5267324" cy="5553074"/>
            <wp:effectExtent l="0" t="0" r="0" b="0"/>
            <wp:docPr id="1704176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5498dc35e24a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555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1C60D45" wp14:anchorId="082777BD">
            <wp:extent cx="5553074" cy="1457325"/>
            <wp:effectExtent l="0" t="0" r="0" b="0"/>
            <wp:docPr id="1561856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6915cf27ee4c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99F0E9" w:rsidP="069B0097" w:rsidRDefault="3A99F0E9" w14:paraId="36BFEE6D" w14:textId="09EAB6F4">
      <w:pPr>
        <w:spacing w:before="0" w:beforeAutospacing="off" w:after="160" w:afterAutospacing="off" w:line="257" w:lineRule="auto"/>
        <w:ind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</w:pPr>
      <w:r w:rsidRPr="069B0097" w:rsidR="069B009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8. Consideraciones de Seguridad</w:t>
      </w:r>
    </w:p>
    <w:p w:rsidR="3A99F0E9" w:rsidP="069B0097" w:rsidRDefault="3A99F0E9" w14:paraId="176DCBA1" w14:textId="1326301B">
      <w:pPr>
        <w:pStyle w:val="Normal"/>
        <w:suppressLineNumbers w:val="0"/>
        <w:bidi w:val="0"/>
        <w:spacing w:before="0" w:beforeAutospacing="off" w:after="160" w:afterAutospacing="off" w:line="257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• Consideraciones de Seguridad: Implementación de bloqueos por roles, redirecciones al 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index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si el rol no es el correcto.</w:t>
      </w:r>
    </w:p>
    <w:p w:rsidR="3A99F0E9" w:rsidP="069B0097" w:rsidRDefault="3A99F0E9" w14:paraId="670F3EE9" w14:textId="4B5AF376">
      <w:pPr>
        <w:spacing w:before="0" w:beforeAutospacing="off" w:after="160" w:afterAutospacing="off" w:line="257" w:lineRule="auto"/>
        <w:ind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• Vulnerabilidades Conocidas: 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Servlets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con nombres predecibles que se pueden acceder cambiando cualquier 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form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, posible 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solucion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, encriptar los nombres de los 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servlets</w:t>
      </w: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 xml:space="preserve"> o utilizar nombres complejos.</w:t>
      </w:r>
    </w:p>
    <w:p w:rsidR="3A99F0E9" w:rsidP="069B0097" w:rsidRDefault="3A99F0E9" w14:paraId="455AD62C" w14:textId="1EF16545">
      <w:pPr>
        <w:spacing w:before="0" w:beforeAutospacing="off" w:after="160" w:afterAutospacing="off" w:line="257" w:lineRule="auto"/>
        <w:ind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</w:pPr>
      <w:r w:rsidRPr="069B0097" w:rsidR="069B009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s-ES"/>
        </w:rPr>
        <w:t>9. Mantenimiento de la Documentación</w:t>
      </w:r>
    </w:p>
    <w:p w:rsidR="3A99F0E9" w:rsidP="069B0097" w:rsidRDefault="3A99F0E9" w14:paraId="259A3294" w14:textId="7497790F">
      <w:pPr>
        <w:pStyle w:val="Normal"/>
        <w:suppressLineNumbers w:val="0"/>
        <w:bidi w:val="0"/>
        <w:spacing w:before="0" w:beforeAutospacing="off" w:after="160" w:afterAutospacing="off" w:line="257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069B0097" w:rsidR="069B0097"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  <w:t>• Plan de Mantenimiento: Actualizar la documentación en un drive de tipo vista y descarga luego de cada añadido del aplicativo.</w:t>
      </w:r>
    </w:p>
    <w:p w:rsidR="3A99F0E9" w:rsidP="68FD1F14" w:rsidRDefault="3A99F0E9" w14:paraId="73824647" w14:textId="4E2AF1A2">
      <w:pPr>
        <w:pStyle w:val="ListParagraph"/>
        <w:tabs>
          <w:tab w:val="left" w:pos="520"/>
        </w:tabs>
        <w:spacing w:before="140" w:line="360" w:lineRule="auto"/>
        <w:ind w:left="100" w:right="4619" w:firstLine="0"/>
        <w:rPr>
          <w:sz w:val="24"/>
          <w:szCs w:val="24"/>
        </w:rPr>
      </w:pPr>
    </w:p>
    <w:p w:rsidR="00700DF3" w:rsidP="39DD297D" w:rsidRDefault="00700DF3" w14:paraId="55AA7BC4" w14:textId="760DA255">
      <w:pPr>
        <w:pStyle w:val="ListParagraph"/>
        <w:numPr>
          <w:ilvl w:val="1"/>
          <w:numId w:val="8"/>
        </w:numPr>
        <w:tabs>
          <w:tab w:val="left" w:pos="520"/>
        </w:tabs>
        <w:spacing w:before="140" w:line="360" w:lineRule="auto"/>
        <w:ind w:left="100" w:right="6223" w:firstLine="0"/>
        <w:rPr>
          <w:sz w:val="24"/>
          <w:szCs w:val="24"/>
        </w:rPr>
      </w:pPr>
      <w:r w:rsidRPr="069B0097" w:rsidR="069B0097">
        <w:rPr>
          <w:sz w:val="24"/>
          <w:szCs w:val="24"/>
        </w:rPr>
        <w:t xml:space="preserve">CONCLUSIONES </w:t>
      </w:r>
    </w:p>
    <w:p w:rsidRPr="008F3C89" w:rsidR="008F3C89" w:rsidP="008F3C89" w:rsidRDefault="008F3C89" w14:paraId="79DB7246" w14:textId="700CDBC7">
      <w:pPr>
        <w:pStyle w:val="ListParagraph"/>
        <w:tabs>
          <w:tab w:val="left" w:pos="520"/>
        </w:tabs>
        <w:spacing w:before="140" w:line="360" w:lineRule="auto"/>
        <w:ind w:left="100" w:right="83"/>
        <w:rPr>
          <w:sz w:val="24"/>
          <w:szCs w:val="24"/>
        </w:rPr>
      </w:pPr>
      <w:r>
        <w:rPr>
          <w:sz w:val="24"/>
          <w:szCs w:val="24"/>
        </w:rPr>
        <w:tab/>
      </w:r>
      <w:r w:rsidRPr="008F3C89">
        <w:rPr>
          <w:sz w:val="24"/>
          <w:szCs w:val="24"/>
        </w:rPr>
        <w:t>Conclusión: El trabajo de desarrollo web basado en la empresa CAMPO VERDE proporcionará beneficios significativos. En primer lugar, permitirá a la empresa tener presencia en línea, lo que aumentará su visibilidad y accesibilidad para los clientes. Esto les permitirá llegar a un público más amplio y facilitará que los usuarios encuentren información sobre la empresa y sus productos. Además, el desarrollo web mejorará la imagen de marca de CAMPO VERDE al brindarles un sitio web profesional y bien diseñado. Esto generará confianza en los clientes y ayudará a establecer una reputación sólida en el mercado agrícola. También podrán interactuar de manera más directa con los clientes, proporcionando opciones como solicitar presupuestos o hacer pedidos en línea.</w:t>
      </w:r>
    </w:p>
    <w:p w:rsidR="00ED4940" w:rsidP="008F3C89" w:rsidRDefault="008F3C89" w14:paraId="47CAB525" w14:textId="72BBD07A">
      <w:pPr>
        <w:pStyle w:val="ListParagraph"/>
        <w:tabs>
          <w:tab w:val="left" w:pos="520"/>
        </w:tabs>
        <w:spacing w:before="140" w:line="360" w:lineRule="auto"/>
        <w:ind w:left="100" w:right="83" w:firstLine="0"/>
        <w:rPr>
          <w:sz w:val="24"/>
          <w:szCs w:val="24"/>
        </w:rPr>
      </w:pPr>
      <w:r w:rsidRPr="008F3C89">
        <w:rPr>
          <w:sz w:val="24"/>
          <w:szCs w:val="24"/>
        </w:rPr>
        <w:t>Además de mejorar la visibilidad y la imagen de marca, el desarrollo web ofrecerá a CAMPO VERDE la capacidad de actualizar y modificar fácilmente los contenidos de su sitio web. Esto es especialmente relevante en el sector agrícola, donde las condiciones y los productos pueden cambiar con frecuencia. Asimismo, el sitio web permitirá a la empresa captar nuevos clientes interesados en productos y servicios relacionados con la agricultura. Esto ampliará su base de clientes y les brindará nuevas oportunidades de negocio. En resumen, el desarrollo web será una inversión valiosa para CAMPO VERDE, ya que les permitirá crecer, mejorar su imagen de marca y establecer una sólida presencia en línea, generando así un impacto positivo en su éxito comercial.</w:t>
      </w:r>
    </w:p>
    <w:p w:rsidR="1B3CF6F9" w:rsidP="00354DDE" w:rsidRDefault="00304B74" w14:paraId="1621020F" w14:textId="5F990041">
      <w:pPr>
        <w:pStyle w:val="ListParagraph"/>
        <w:numPr>
          <w:ilvl w:val="1"/>
          <w:numId w:val="8"/>
        </w:numPr>
        <w:tabs>
          <w:tab w:val="left" w:pos="520"/>
        </w:tabs>
        <w:spacing w:before="140" w:line="360" w:lineRule="auto"/>
        <w:ind w:left="100" w:right="-59" w:firstLine="0"/>
        <w:rPr>
          <w:sz w:val="24"/>
          <w:szCs w:val="24"/>
        </w:rPr>
      </w:pPr>
      <w:r w:rsidRPr="00304B74">
        <w:rPr>
          <w:sz w:val="24"/>
          <w:szCs w:val="24"/>
        </w:rPr>
        <w:t>RECOMENDACIONES</w:t>
      </w:r>
    </w:p>
    <w:p w:rsidRPr="000A6202" w:rsidR="000A6202" w:rsidP="00354DDE" w:rsidRDefault="000A6202" w14:paraId="262EB58D" w14:textId="77777777">
      <w:pPr>
        <w:pStyle w:val="ListParagraph"/>
        <w:ind w:right="-59"/>
        <w:rPr>
          <w:sz w:val="24"/>
          <w:szCs w:val="24"/>
        </w:rPr>
      </w:pPr>
    </w:p>
    <w:p w:rsidRPr="002C783D" w:rsidR="000A6202" w:rsidP="002C783D" w:rsidRDefault="000A6202" w14:paraId="72619F71" w14:textId="7FA6507A">
      <w:pPr>
        <w:tabs>
          <w:tab w:val="left" w:pos="520"/>
        </w:tabs>
        <w:spacing w:before="140" w:line="360" w:lineRule="auto"/>
        <w:ind w:right="-59"/>
        <w:rPr>
          <w:ins w:author="Microsoft Word" w:date="2024-07-11T10:50:00Z" w:id="19"/>
          <w:sz w:val="24"/>
          <w:szCs w:val="24"/>
        </w:rPr>
      </w:pPr>
    </w:p>
    <w:p w:rsidR="00304B74" w:rsidP="069B0097" w:rsidRDefault="00700DF3" w14:textId="77777777" w14:paraId="3A418264">
      <w:pPr>
        <w:spacing w:before="140" w:line="360" w:lineRule="auto"/>
        <w:rPr>
          <w:sz w:val="24"/>
          <w:szCs w:val="24"/>
        </w:rPr>
      </w:pPr>
      <w:r w:rsidRPr="00304B74">
        <w:rPr>
          <w:spacing w:val="-2"/>
          <w:sz w:val="24"/>
          <w:szCs w:val="24"/>
        </w:rPr>
        <w:t xml:space="preserve">BIBLIOGRAFÍA </w:t>
      </w:r>
    </w:p>
    <w:p w:rsidR="00304B74" w:rsidP="069B0097" w:rsidRDefault="00700DF3" w14:paraId="40E5BACA" w14:textId="0610C830">
      <w:pPr>
        <w:tabs>
          <w:tab w:val="left" w:leader="none" w:pos="2635"/>
          <w:tab w:val="left" w:leader="none" w:pos="5422"/>
          <w:tab w:val="left" w:leader="none" w:pos="7953"/>
        </w:tabs>
        <w:spacing w:before="144" w:line="360" w:lineRule="auto"/>
        <w:ind w:left="100" w:right="114"/>
        <w:jc w:val="both"/>
        <w:rPr>
          <w:sz w:val="24"/>
          <w:szCs w:val="24"/>
        </w:rPr>
      </w:pPr>
      <w:r w:rsidRPr="069B0097" w:rsidR="069B0097">
        <w:rPr>
          <w:sz w:val="24"/>
          <w:szCs w:val="24"/>
        </w:rPr>
        <w:t xml:space="preserve">Castillo, C. y </w:t>
      </w:r>
      <w:r w:rsidRPr="069B0097" w:rsidR="069B0097">
        <w:rPr>
          <w:sz w:val="24"/>
          <w:szCs w:val="24"/>
        </w:rPr>
        <w:t>Coronel</w:t>
      </w:r>
      <w:r w:rsidRPr="069B0097" w:rsidR="069B0097">
        <w:rPr>
          <w:sz w:val="24"/>
          <w:szCs w:val="24"/>
        </w:rPr>
        <w:t xml:space="preserve">, M. (2023). </w:t>
      </w:r>
      <w:r w:rsidRPr="069B0097" w:rsidR="069B0097">
        <w:rPr>
          <w:sz w:val="24"/>
          <w:szCs w:val="24"/>
        </w:rPr>
        <w:t>Frameworks</w:t>
      </w:r>
      <w:r w:rsidRPr="069B0097" w:rsidR="069B0097">
        <w:rPr>
          <w:sz w:val="24"/>
          <w:szCs w:val="24"/>
        </w:rPr>
        <w:t xml:space="preserve"> PHP basados en la arquitectura Modelo- Vista-Controlador para desarrollo de aplicaciones web </w:t>
      </w:r>
      <w:r w:rsidRPr="069B0097" w:rsidR="069B0097">
        <w:rPr>
          <w:i w:val="1"/>
          <w:iCs w:val="1"/>
          <w:sz w:val="24"/>
          <w:szCs w:val="24"/>
        </w:rPr>
        <w:t>Revista Científica y Tecnológica UPSE</w:t>
      </w:r>
      <w:r>
        <w:tab/>
      </w:r>
      <w:r w:rsidRPr="069B0097" w:rsidR="069B0097">
        <w:rPr>
          <w:i w:val="1"/>
          <w:iCs w:val="1"/>
          <w:sz w:val="24"/>
          <w:szCs w:val="24"/>
        </w:rPr>
        <w:t>(RCTU)</w:t>
      </w:r>
      <w:r w:rsidRPr="069B0097" w:rsidR="069B0097">
        <w:rPr>
          <w:sz w:val="24"/>
          <w:szCs w:val="24"/>
        </w:rPr>
        <w:t>,</w:t>
      </w:r>
      <w:r>
        <w:tab/>
      </w:r>
      <w:r w:rsidRPr="069B0097" w:rsidR="069B0097">
        <w:rPr>
          <w:sz w:val="24"/>
          <w:szCs w:val="24"/>
        </w:rPr>
        <w:t>10(1),</w:t>
      </w:r>
      <w:r>
        <w:tab/>
      </w:r>
      <w:r w:rsidRPr="069B0097" w:rsidR="069B0097">
        <w:rPr>
          <w:sz w:val="24"/>
          <w:szCs w:val="24"/>
        </w:rPr>
        <w:t>70-78.</w:t>
      </w:r>
    </w:p>
    <w:p w:rsidR="00304B74" w:rsidP="069B0097" w:rsidRDefault="00700DF3" w14:textId="77777777" w14:paraId="284E568F">
      <w:pPr>
        <w:pStyle w:val="BodyText"/>
        <w:spacing w:before="4" w:line="357" w:lineRule="auto"/>
        <w:ind w:left="100"/>
      </w:pPr>
      <w:hyperlink r:id="Ra73d01c3059d478f">
        <w:r w:rsidRPr="069B0097" w:rsidR="069B0097">
          <w:rPr>
            <w:color w:val="0462C1"/>
            <w:u w:val="single"/>
          </w:rPr>
          <w:t>http://scielo.senescyt.gob.ec/scielo.php?script=sci_arttext&amp;pid=S1390-</w:t>
        </w:r>
      </w:hyperlink>
      <w:r w:rsidRPr="069B0097" w:rsidR="069B0097">
        <w:rPr>
          <w:color w:val="0462C1"/>
        </w:rPr>
        <w:t xml:space="preserve"> </w:t>
      </w:r>
      <w:hyperlink r:id="Rccf86e6a87d54a45">
        <w:r w:rsidRPr="069B0097" w:rsidR="069B0097">
          <w:rPr>
            <w:color w:val="0462C1"/>
            <w:u w:val="single"/>
          </w:rPr>
          <w:t>76972023000100070&amp;lang=es</w:t>
        </w:r>
      </w:hyperlink>
    </w:p>
    <w:p w:rsidR="069B0097" w:rsidP="069B0097" w:rsidRDefault="069B0097" w14:paraId="466CD955" w14:textId="6D6DBF02">
      <w:pPr>
        <w:spacing w:before="140" w:line="360" w:lineRule="auto"/>
        <w:rPr>
          <w:sz w:val="24"/>
          <w:szCs w:val="24"/>
        </w:rPr>
      </w:pPr>
    </w:p>
    <w:p w:rsidRPr="00304B74" w:rsidR="00700DF3" w:rsidP="00304B74" w:rsidRDefault="00700DF3" w14:paraId="1D373596" w14:textId="08992E7A">
      <w:pPr>
        <w:spacing w:before="140" w:line="360" w:lineRule="auto"/>
        <w:rPr>
          <w:ins w:author="Microsoft Word" w:date="2024-07-11T10:50:00Z" w:id="21"/>
          <w:sz w:val="24"/>
          <w:szCs w:val="24"/>
        </w:rPr>
      </w:pPr>
      <w:r w:rsidRPr="00304B74">
        <w:rPr>
          <w:spacing w:val="-2"/>
          <w:sz w:val="24"/>
          <w:szCs w:val="24"/>
        </w:rPr>
        <w:t>ANEXOS</w:t>
      </w:r>
    </w:p>
    <w:p w:rsidR="00700DF3" w:rsidRDefault="00700DF3" w14:paraId="26DAFA34" w14:textId="77777777">
      <w:pPr>
        <w:spacing w:line="357" w:lineRule="auto"/>
        <w:sectPr w:rsidR="00700DF3">
          <w:pgSz w:w="11910" w:h="16840" w:orient="portrait"/>
          <w:pgMar w:top="1340" w:right="1580" w:bottom="280" w:left="1600" w:header="720" w:footer="720" w:gutter="0"/>
          <w:cols w:space="720"/>
        </w:sectPr>
      </w:pPr>
    </w:p>
    <w:p w:rsidR="00AD1579" w:rsidRDefault="00024FCC" w14:paraId="39BD65F2" w14:textId="77777777">
      <w:pPr>
        <w:pStyle w:val="BodyText"/>
        <w:spacing w:before="76" w:line="360" w:lineRule="auto"/>
        <w:ind w:left="100" w:right="126"/>
        <w:jc w:val="both"/>
      </w:pPr>
      <w:r>
        <w:t>La empresa agropecuaria "Campo Verde" se dedica a la producción y comercialización de productos agrícolas y ganaderos. Actualmente, enfrenta desafíos en la gestión de sus operaciones debido a procesos manuales y a la falta de una plataforma tecnológica integrada.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lo</w:t>
      </w:r>
      <w:r>
        <w:rPr>
          <w:spacing w:val="-3"/>
        </w:rPr>
        <w:t xml:space="preserve"> </w:t>
      </w:r>
      <w:r>
        <w:t>tanto,</w:t>
      </w:r>
      <w:r>
        <w:rPr>
          <w:spacing w:val="-3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requiere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desarrollo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aplicación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abarque</w:t>
      </w:r>
      <w:r>
        <w:rPr>
          <w:spacing w:val="-5"/>
        </w:rPr>
        <w:t xml:space="preserve"> </w:t>
      </w:r>
      <w:r>
        <w:t>tanto el</w:t>
      </w:r>
      <w:r>
        <w:rPr>
          <w:spacing w:val="-15"/>
        </w:rPr>
        <w:t xml:space="preserve"> </w:t>
      </w:r>
      <w:r>
        <w:t>portal</w:t>
      </w:r>
      <w:r>
        <w:rPr>
          <w:spacing w:val="-15"/>
        </w:rPr>
        <w:t xml:space="preserve"> </w:t>
      </w:r>
      <w:r>
        <w:t>institucional</w:t>
      </w:r>
      <w:r>
        <w:rPr>
          <w:spacing w:val="-15"/>
        </w:rPr>
        <w:t xml:space="preserve"> </w:t>
      </w:r>
      <w:r>
        <w:t>como</w:t>
      </w:r>
      <w:r>
        <w:rPr>
          <w:spacing w:val="-15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automatización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procesos</w:t>
      </w:r>
      <w:r>
        <w:rPr>
          <w:spacing w:val="-15"/>
        </w:rPr>
        <w:t xml:space="preserve"> </w:t>
      </w:r>
      <w:r>
        <w:t>clave</w:t>
      </w:r>
      <w:r>
        <w:rPr>
          <w:spacing w:val="-15"/>
        </w:rPr>
        <w:t xml:space="preserve"> </w:t>
      </w:r>
      <w:r>
        <w:t>para</w:t>
      </w:r>
      <w:r>
        <w:rPr>
          <w:spacing w:val="-15"/>
        </w:rPr>
        <w:t xml:space="preserve"> </w:t>
      </w:r>
      <w:r>
        <w:t>mejorar</w:t>
      </w:r>
      <w:r>
        <w:rPr>
          <w:spacing w:val="-15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eficiencia operativa y la toma de decisiones.</w:t>
      </w:r>
    </w:p>
    <w:p w:rsidR="00AD1579" w:rsidRDefault="00AD1579" w14:paraId="31FCD293" w14:textId="77777777">
      <w:pPr>
        <w:pStyle w:val="BodyText"/>
        <w:spacing w:before="141"/>
      </w:pPr>
    </w:p>
    <w:p w:rsidR="00AD1579" w:rsidRDefault="00024FCC" w14:paraId="4B272D30" w14:textId="77777777">
      <w:pPr>
        <w:pStyle w:val="BodyText"/>
        <w:spacing w:line="360" w:lineRule="auto"/>
        <w:ind w:left="100" w:right="124"/>
        <w:jc w:val="both"/>
      </w:pPr>
      <w:r>
        <w:t>Situación</w:t>
      </w:r>
      <w:r>
        <w:rPr>
          <w:spacing w:val="-15"/>
        </w:rPr>
        <w:t xml:space="preserve"> </w:t>
      </w:r>
      <w:r>
        <w:t>Problema:</w:t>
      </w:r>
      <w:r>
        <w:rPr>
          <w:spacing w:val="-15"/>
        </w:rPr>
        <w:t xml:space="preserve"> </w:t>
      </w:r>
      <w:r>
        <w:t>Campo</w:t>
      </w:r>
      <w:r>
        <w:rPr>
          <w:spacing w:val="-15"/>
        </w:rPr>
        <w:t xml:space="preserve"> </w:t>
      </w:r>
      <w:r>
        <w:t>Verde</w:t>
      </w:r>
      <w:r>
        <w:rPr>
          <w:spacing w:val="-15"/>
        </w:rPr>
        <w:t xml:space="preserve"> </w:t>
      </w:r>
      <w:r>
        <w:t>enfrenta</w:t>
      </w:r>
      <w:r>
        <w:rPr>
          <w:spacing w:val="-15"/>
        </w:rPr>
        <w:t xml:space="preserve"> </w:t>
      </w:r>
      <w:r>
        <w:t>dificultades</w:t>
      </w:r>
      <w:r>
        <w:rPr>
          <w:spacing w:val="-15"/>
        </w:rPr>
        <w:t xml:space="preserve"> </w:t>
      </w:r>
      <w:r>
        <w:t>en</w:t>
      </w:r>
      <w:r>
        <w:rPr>
          <w:spacing w:val="-15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coordinación</w:t>
      </w:r>
      <w:r>
        <w:rPr>
          <w:spacing w:val="-15"/>
        </w:rPr>
        <w:t xml:space="preserve"> </w:t>
      </w:r>
      <w:r>
        <w:t>y</w:t>
      </w:r>
      <w:r>
        <w:rPr>
          <w:spacing w:val="-15"/>
        </w:rPr>
        <w:t xml:space="preserve"> </w:t>
      </w:r>
      <w:r>
        <w:t>seguimiento de sus actividades agropecuarias. La falta de una plataforma tecnológica adecuada dificulta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gestión de</w:t>
      </w:r>
      <w:r>
        <w:rPr>
          <w:spacing w:val="-1"/>
        </w:rPr>
        <w:t xml:space="preserve"> </w:t>
      </w:r>
      <w:r>
        <w:t>inventario, programación de</w:t>
      </w:r>
      <w:r>
        <w:rPr>
          <w:spacing w:val="-1"/>
        </w:rPr>
        <w:t xml:space="preserve"> </w:t>
      </w:r>
      <w:r>
        <w:t>labores agrícolas y seguimiento de</w:t>
      </w:r>
      <w:r>
        <w:rPr>
          <w:spacing w:val="-1"/>
        </w:rPr>
        <w:t xml:space="preserve"> </w:t>
      </w:r>
      <w:r>
        <w:t>la salud</w:t>
      </w:r>
      <w:r>
        <w:rPr>
          <w:spacing w:val="-13"/>
        </w:rPr>
        <w:t xml:space="preserve"> </w:t>
      </w:r>
      <w:r>
        <w:t>del</w:t>
      </w:r>
      <w:r>
        <w:rPr>
          <w:spacing w:val="-14"/>
        </w:rPr>
        <w:t xml:space="preserve"> </w:t>
      </w:r>
      <w:r>
        <w:t>ganado.</w:t>
      </w:r>
      <w:r>
        <w:rPr>
          <w:spacing w:val="-13"/>
        </w:rPr>
        <w:t xml:space="preserve"> </w:t>
      </w:r>
      <w:r>
        <w:t>Además,</w:t>
      </w:r>
      <w:r>
        <w:rPr>
          <w:spacing w:val="-13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comunicación</w:t>
      </w:r>
      <w:r>
        <w:rPr>
          <w:spacing w:val="-9"/>
        </w:rPr>
        <w:t xml:space="preserve"> </w:t>
      </w:r>
      <w:r>
        <w:t>con</w:t>
      </w:r>
      <w:r>
        <w:rPr>
          <w:spacing w:val="-13"/>
        </w:rPr>
        <w:t xml:space="preserve"> </w:t>
      </w:r>
      <w:r>
        <w:t>clientes</w:t>
      </w:r>
      <w:r>
        <w:rPr>
          <w:spacing w:val="-11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proveedores</w:t>
      </w:r>
      <w:r>
        <w:rPr>
          <w:spacing w:val="-11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ve</w:t>
      </w:r>
      <w:r>
        <w:rPr>
          <w:spacing w:val="-10"/>
        </w:rPr>
        <w:t xml:space="preserve"> </w:t>
      </w:r>
      <w:r>
        <w:t>afectada</w:t>
      </w:r>
      <w:r>
        <w:rPr>
          <w:spacing w:val="-10"/>
        </w:rPr>
        <w:t xml:space="preserve"> </w:t>
      </w:r>
      <w:r>
        <w:t>por la falta de un portal institucional que facilite la interacción en línea. :9</w:t>
      </w:r>
    </w:p>
    <w:p w:rsidR="00AD1579" w:rsidRDefault="00AD1579" w14:paraId="38FD77D5" w14:textId="77777777">
      <w:pPr>
        <w:pStyle w:val="BodyText"/>
        <w:spacing w:before="140"/>
      </w:pPr>
    </w:p>
    <w:p w:rsidR="00AD1579" w:rsidRDefault="00024FCC" w14:paraId="6EEB07B5" w14:textId="77777777">
      <w:pPr>
        <w:pStyle w:val="BodyText"/>
        <w:ind w:left="100"/>
        <w:jc w:val="both"/>
      </w:pPr>
      <w:r>
        <w:t>Requerimientos</w:t>
      </w:r>
      <w:r>
        <w:rPr>
          <w:spacing w:val="-3"/>
        </w:rPr>
        <w:t xml:space="preserve"> </w:t>
      </w:r>
      <w:r>
        <w:rPr>
          <w:spacing w:val="-2"/>
        </w:rPr>
        <w:t>Funcionales:</w:t>
      </w:r>
    </w:p>
    <w:p w:rsidR="00AD1579" w:rsidRDefault="00024FCC" w14:paraId="4993A915" w14:textId="77777777">
      <w:pPr>
        <w:pStyle w:val="BodyText"/>
        <w:spacing w:before="139" w:line="360" w:lineRule="auto"/>
        <w:ind w:left="100" w:right="127"/>
        <w:jc w:val="both"/>
      </w:pPr>
      <w:r>
        <w:t xml:space="preserve">La aplicación web para la empresa agropecuaria "Campo Verde" deberá contar con </w:t>
      </w:r>
      <w:r>
        <w:rPr>
          <w:spacing w:val="-2"/>
        </w:rPr>
        <w:t>funcionalidades</w:t>
      </w:r>
      <w:r>
        <w:rPr>
          <w:spacing w:val="-3"/>
        </w:rPr>
        <w:t xml:space="preserve"> </w:t>
      </w:r>
      <w:r>
        <w:rPr>
          <w:spacing w:val="-2"/>
        </w:rPr>
        <w:t>que</w:t>
      </w:r>
      <w:r>
        <w:rPr>
          <w:spacing w:val="-7"/>
        </w:rPr>
        <w:t xml:space="preserve"> </w:t>
      </w:r>
      <w:r>
        <w:rPr>
          <w:spacing w:val="-2"/>
        </w:rPr>
        <w:t>permitan</w:t>
      </w:r>
      <w:r>
        <w:rPr>
          <w:spacing w:val="-5"/>
        </w:rPr>
        <w:t xml:space="preserve"> </w:t>
      </w:r>
      <w:r>
        <w:rPr>
          <w:spacing w:val="-2"/>
        </w:rPr>
        <w:t>la</w:t>
      </w:r>
      <w:r>
        <w:rPr>
          <w:spacing w:val="-7"/>
        </w:rPr>
        <w:t xml:space="preserve"> </w:t>
      </w:r>
      <w:r>
        <w:rPr>
          <w:spacing w:val="-2"/>
        </w:rPr>
        <w:t>gestión integral</w:t>
      </w:r>
      <w:r>
        <w:rPr>
          <w:spacing w:val="-7"/>
        </w:rPr>
        <w:t xml:space="preserve"> </w:t>
      </w:r>
      <w:r>
        <w:rPr>
          <w:spacing w:val="-2"/>
        </w:rPr>
        <w:t>de</w:t>
      </w:r>
      <w:r>
        <w:rPr>
          <w:spacing w:val="-7"/>
        </w:rPr>
        <w:t xml:space="preserve"> </w:t>
      </w:r>
      <w:r>
        <w:rPr>
          <w:spacing w:val="-2"/>
        </w:rPr>
        <w:t>sus</w:t>
      </w:r>
      <w:r>
        <w:rPr>
          <w:spacing w:val="-3"/>
        </w:rPr>
        <w:t xml:space="preserve"> </w:t>
      </w:r>
      <w:r>
        <w:rPr>
          <w:spacing w:val="-2"/>
        </w:rPr>
        <w:t>operaciones</w:t>
      </w:r>
      <w:r>
        <w:rPr>
          <w:spacing w:val="-3"/>
        </w:rPr>
        <w:t xml:space="preserve"> </w:t>
      </w:r>
      <w:r>
        <w:rPr>
          <w:spacing w:val="-2"/>
        </w:rPr>
        <w:t>agrícolas</w:t>
      </w:r>
      <w:r>
        <w:rPr>
          <w:spacing w:val="-3"/>
        </w:rPr>
        <w:t xml:space="preserve"> </w:t>
      </w:r>
      <w:r>
        <w:rPr>
          <w:spacing w:val="-2"/>
        </w:rPr>
        <w:t>y</w:t>
      </w:r>
      <w:r>
        <w:rPr>
          <w:spacing w:val="-5"/>
        </w:rPr>
        <w:t xml:space="preserve"> </w:t>
      </w:r>
      <w:r>
        <w:rPr>
          <w:spacing w:val="-2"/>
        </w:rPr>
        <w:t xml:space="preserve">ganaderas. </w:t>
      </w:r>
      <w:r>
        <w:t>Esto incluye un portal institucional para facilitar la comunicación con clientes y proveedores, así como la automatización de procesos clave como el seguimiento de inventario, programación de labores agrícolas y monitoreo de la salud del ganado. La plataforma</w:t>
      </w:r>
      <w:r>
        <w:rPr>
          <w:spacing w:val="-15"/>
        </w:rPr>
        <w:t xml:space="preserve"> </w:t>
      </w:r>
      <w:r>
        <w:t>debe</w:t>
      </w:r>
      <w:r>
        <w:rPr>
          <w:spacing w:val="-15"/>
        </w:rPr>
        <w:t xml:space="preserve"> </w:t>
      </w:r>
      <w:r>
        <w:t>ser</w:t>
      </w:r>
      <w:r>
        <w:rPr>
          <w:spacing w:val="-10"/>
        </w:rPr>
        <w:t xml:space="preserve"> </w:t>
      </w:r>
      <w:r>
        <w:t>intuitiva,</w:t>
      </w:r>
      <w:r>
        <w:rPr>
          <w:spacing w:val="-10"/>
        </w:rPr>
        <w:t xml:space="preserve"> </w:t>
      </w:r>
      <w:r>
        <w:t>permitir</w:t>
      </w:r>
      <w:r>
        <w:rPr>
          <w:spacing w:val="-10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acceso</w:t>
      </w:r>
      <w:r>
        <w:rPr>
          <w:spacing w:val="-14"/>
        </w:rPr>
        <w:t xml:space="preserve"> </w:t>
      </w:r>
      <w:r>
        <w:t>desde</w:t>
      </w:r>
      <w:r>
        <w:rPr>
          <w:spacing w:val="-15"/>
        </w:rPr>
        <w:t xml:space="preserve"> </w:t>
      </w:r>
      <w:r>
        <w:t>diferentes</w:t>
      </w:r>
      <w:r>
        <w:rPr>
          <w:spacing w:val="-13"/>
        </w:rPr>
        <w:t xml:space="preserve"> </w:t>
      </w:r>
      <w:r>
        <w:t>dispositivos</w:t>
      </w:r>
      <w:r>
        <w:rPr>
          <w:spacing w:val="-13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garantizar la</w:t>
      </w:r>
      <w:r>
        <w:rPr>
          <w:spacing w:val="-4"/>
        </w:rPr>
        <w:t xml:space="preserve"> </w:t>
      </w:r>
      <w:r>
        <w:t>seguridad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información.</w:t>
      </w:r>
      <w:r>
        <w:rPr>
          <w:spacing w:val="-3"/>
        </w:rPr>
        <w:t xml:space="preserve"> </w:t>
      </w:r>
      <w:r>
        <w:t>Además,</w:t>
      </w:r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requiere la</w:t>
      </w:r>
      <w:r>
        <w:rPr>
          <w:spacing w:val="-4"/>
        </w:rPr>
        <w:t xml:space="preserve"> </w:t>
      </w:r>
      <w:r>
        <w:t>generación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informes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análisis que apoyen la toma de decisiones para mejorar la eficiencia operativa.</w:t>
      </w:r>
    </w:p>
    <w:p w:rsidR="00AD1579" w:rsidRDefault="00AD1579" w14:paraId="40CA6E0F" w14:textId="77777777">
      <w:pPr>
        <w:pStyle w:val="BodyText"/>
        <w:spacing w:before="139"/>
      </w:pPr>
    </w:p>
    <w:p w:rsidR="00AD1579" w:rsidRDefault="00024FCC" w14:paraId="30ED10B7" w14:textId="77777777">
      <w:pPr>
        <w:pStyle w:val="BodyText"/>
        <w:ind w:left="100"/>
        <w:jc w:val="both"/>
      </w:pPr>
      <w:r>
        <w:t>Portal</w:t>
      </w:r>
      <w:r>
        <w:rPr>
          <w:spacing w:val="-5"/>
        </w:rPr>
        <w:t xml:space="preserve"> </w:t>
      </w:r>
      <w:r>
        <w:rPr>
          <w:spacing w:val="-2"/>
        </w:rPr>
        <w:t>Institucional:</w:t>
      </w:r>
    </w:p>
    <w:p w:rsidR="00AD1579" w:rsidRDefault="00AD1579" w14:paraId="11A6F91A" w14:textId="77777777">
      <w:pPr>
        <w:pStyle w:val="BodyText"/>
        <w:spacing w:before="270"/>
      </w:pPr>
    </w:p>
    <w:p w:rsidR="00AD1579" w:rsidRDefault="00024FCC" w14:paraId="4DAF0BE6" w14:textId="77777777">
      <w:pPr>
        <w:pStyle w:val="ListParagraph"/>
        <w:numPr>
          <w:ilvl w:val="0"/>
          <w:numId w:val="2"/>
        </w:numPr>
        <w:tabs>
          <w:tab w:val="left" w:pos="821"/>
        </w:tabs>
        <w:spacing w:before="1" w:line="352" w:lineRule="auto"/>
        <w:ind w:right="128"/>
        <w:rPr>
          <w:sz w:val="24"/>
        </w:rPr>
      </w:pPr>
      <w:r>
        <w:rPr>
          <w:sz w:val="24"/>
        </w:rPr>
        <w:t>Registro</w:t>
      </w:r>
      <w:r>
        <w:rPr>
          <w:spacing w:val="29"/>
          <w:sz w:val="24"/>
        </w:rPr>
        <w:t xml:space="preserve"> </w:t>
      </w:r>
      <w:r>
        <w:rPr>
          <w:sz w:val="24"/>
        </w:rPr>
        <w:t>de</w:t>
      </w:r>
      <w:r>
        <w:rPr>
          <w:spacing w:val="28"/>
          <w:sz w:val="24"/>
        </w:rPr>
        <w:t xml:space="preserve"> </w:t>
      </w:r>
      <w:r>
        <w:rPr>
          <w:sz w:val="24"/>
        </w:rPr>
        <w:t>usuarios</w:t>
      </w:r>
      <w:r>
        <w:rPr>
          <w:spacing w:val="31"/>
          <w:sz w:val="24"/>
        </w:rPr>
        <w:t xml:space="preserve"> </w:t>
      </w:r>
      <w:r>
        <w:rPr>
          <w:sz w:val="24"/>
        </w:rPr>
        <w:t>(clientes,</w:t>
      </w:r>
      <w:r>
        <w:rPr>
          <w:spacing w:val="29"/>
          <w:sz w:val="24"/>
        </w:rPr>
        <w:t xml:space="preserve"> </w:t>
      </w:r>
      <w:r>
        <w:rPr>
          <w:sz w:val="24"/>
        </w:rPr>
        <w:t>proveedores,</w:t>
      </w:r>
      <w:r>
        <w:rPr>
          <w:spacing w:val="29"/>
          <w:sz w:val="24"/>
        </w:rPr>
        <w:t xml:space="preserve"> </w:t>
      </w:r>
      <w:r>
        <w:rPr>
          <w:sz w:val="24"/>
        </w:rPr>
        <w:t>empleados)</w:t>
      </w:r>
      <w:r>
        <w:rPr>
          <w:spacing w:val="29"/>
          <w:sz w:val="24"/>
        </w:rPr>
        <w:t xml:space="preserve"> </w:t>
      </w:r>
      <w:r>
        <w:rPr>
          <w:sz w:val="24"/>
        </w:rPr>
        <w:t>con</w:t>
      </w:r>
      <w:r>
        <w:rPr>
          <w:spacing w:val="29"/>
          <w:sz w:val="24"/>
        </w:rPr>
        <w:t xml:space="preserve"> </w:t>
      </w:r>
      <w:r>
        <w:rPr>
          <w:sz w:val="24"/>
        </w:rPr>
        <w:t>diferentes</w:t>
      </w:r>
      <w:r>
        <w:rPr>
          <w:spacing w:val="31"/>
          <w:sz w:val="24"/>
        </w:rPr>
        <w:t xml:space="preserve"> </w:t>
      </w:r>
      <w:r>
        <w:rPr>
          <w:sz w:val="24"/>
        </w:rPr>
        <w:t>roles</w:t>
      </w:r>
      <w:r>
        <w:rPr>
          <w:spacing w:val="31"/>
          <w:sz w:val="24"/>
        </w:rPr>
        <w:t xml:space="preserve"> </w:t>
      </w:r>
      <w:r>
        <w:rPr>
          <w:sz w:val="24"/>
        </w:rPr>
        <w:t>y permisos de acceso.</w:t>
      </w:r>
    </w:p>
    <w:p w:rsidR="00AD1579" w:rsidRDefault="00024FCC" w14:paraId="4F684BE6" w14:textId="77777777">
      <w:pPr>
        <w:pStyle w:val="ListParagraph"/>
        <w:numPr>
          <w:ilvl w:val="0"/>
          <w:numId w:val="2"/>
        </w:numPr>
        <w:tabs>
          <w:tab w:val="left" w:pos="821"/>
        </w:tabs>
        <w:spacing w:before="7" w:line="352" w:lineRule="auto"/>
        <w:ind w:right="126"/>
        <w:rPr>
          <w:sz w:val="24"/>
        </w:rPr>
      </w:pPr>
      <w:r>
        <w:rPr>
          <w:sz w:val="24"/>
        </w:rPr>
        <w:t>Acceso</w:t>
      </w:r>
      <w:r>
        <w:rPr>
          <w:spacing w:val="40"/>
          <w:sz w:val="24"/>
        </w:rPr>
        <w:t xml:space="preserve"> </w:t>
      </w:r>
      <w:r>
        <w:rPr>
          <w:sz w:val="24"/>
        </w:rPr>
        <w:t>seguro</w:t>
      </w:r>
      <w:r>
        <w:rPr>
          <w:spacing w:val="40"/>
          <w:sz w:val="24"/>
        </w:rPr>
        <w:t xml:space="preserve"> </w:t>
      </w:r>
      <w:r>
        <w:rPr>
          <w:sz w:val="24"/>
        </w:rPr>
        <w:t>a</w:t>
      </w:r>
      <w:r>
        <w:rPr>
          <w:spacing w:val="40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40"/>
          <w:sz w:val="24"/>
        </w:rPr>
        <w:t xml:space="preserve"> </w:t>
      </w:r>
      <w:r>
        <w:rPr>
          <w:sz w:val="24"/>
        </w:rPr>
        <w:t>institucional,</w:t>
      </w:r>
      <w:r>
        <w:rPr>
          <w:spacing w:val="40"/>
          <w:sz w:val="24"/>
        </w:rPr>
        <w:t xml:space="preserve"> </w:t>
      </w:r>
      <w:r>
        <w:rPr>
          <w:sz w:val="24"/>
        </w:rPr>
        <w:t>noticias,</w:t>
      </w:r>
      <w:r>
        <w:rPr>
          <w:spacing w:val="40"/>
          <w:sz w:val="24"/>
        </w:rPr>
        <w:t xml:space="preserve"> </w:t>
      </w:r>
      <w:r>
        <w:rPr>
          <w:sz w:val="24"/>
        </w:rPr>
        <w:t>eventos</w:t>
      </w:r>
      <w:r>
        <w:rPr>
          <w:spacing w:val="40"/>
          <w:sz w:val="24"/>
        </w:rPr>
        <w:t xml:space="preserve"> </w:t>
      </w:r>
      <w:r>
        <w:rPr>
          <w:sz w:val="24"/>
        </w:rPr>
        <w:t>y</w:t>
      </w:r>
      <w:r>
        <w:rPr>
          <w:spacing w:val="40"/>
          <w:sz w:val="24"/>
        </w:rPr>
        <w:t xml:space="preserve"> </w:t>
      </w:r>
      <w:r>
        <w:rPr>
          <w:sz w:val="24"/>
        </w:rPr>
        <w:t>catálogo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80"/>
          <w:sz w:val="24"/>
        </w:rPr>
        <w:t xml:space="preserve"> </w:t>
      </w:r>
      <w:r>
        <w:rPr>
          <w:spacing w:val="-2"/>
          <w:sz w:val="24"/>
        </w:rPr>
        <w:t>productos.</w:t>
      </w:r>
    </w:p>
    <w:p w:rsidR="00AD1579" w:rsidRDefault="00024FCC" w14:paraId="6F348C1F" w14:textId="77777777">
      <w:pPr>
        <w:pStyle w:val="ListParagraph"/>
        <w:numPr>
          <w:ilvl w:val="0"/>
          <w:numId w:val="2"/>
        </w:numPr>
        <w:tabs>
          <w:tab w:val="left" w:pos="820"/>
        </w:tabs>
        <w:spacing w:before="7"/>
        <w:ind w:left="820"/>
        <w:rPr>
          <w:sz w:val="24"/>
        </w:rPr>
      </w:pPr>
      <w:r>
        <w:rPr>
          <w:sz w:val="24"/>
        </w:rPr>
        <w:t>Publicación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noticias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actualizaciones</w:t>
      </w:r>
      <w:r>
        <w:rPr>
          <w:spacing w:val="-1"/>
          <w:sz w:val="24"/>
        </w:rPr>
        <w:t xml:space="preserve"> </w:t>
      </w:r>
      <w:r>
        <w:rPr>
          <w:sz w:val="24"/>
        </w:rPr>
        <w:t>sobre</w:t>
      </w:r>
      <w:r>
        <w:rPr>
          <w:spacing w:val="-5"/>
          <w:sz w:val="24"/>
        </w:rPr>
        <w:t xml:space="preserve"> </w:t>
      </w:r>
      <w:r>
        <w:rPr>
          <w:sz w:val="24"/>
        </w:rPr>
        <w:t>las</w:t>
      </w:r>
      <w:r>
        <w:rPr>
          <w:spacing w:val="-1"/>
          <w:sz w:val="24"/>
        </w:rPr>
        <w:t xml:space="preserve"> </w:t>
      </w:r>
      <w:r>
        <w:rPr>
          <w:sz w:val="24"/>
        </w:rPr>
        <w:t>actividades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empresa.</w:t>
      </w:r>
    </w:p>
    <w:p w:rsidR="00AD1579" w:rsidRDefault="00024FCC" w14:paraId="4DF06BBC" w14:textId="77777777">
      <w:pPr>
        <w:pStyle w:val="ListParagraph"/>
        <w:numPr>
          <w:ilvl w:val="0"/>
          <w:numId w:val="2"/>
        </w:numPr>
        <w:tabs>
          <w:tab w:val="left" w:pos="821"/>
        </w:tabs>
        <w:spacing w:before="141" w:line="352" w:lineRule="auto"/>
        <w:ind w:right="128"/>
        <w:rPr>
          <w:sz w:val="24"/>
        </w:rPr>
      </w:pPr>
      <w:r>
        <w:rPr>
          <w:sz w:val="24"/>
        </w:rPr>
        <w:t xml:space="preserve">Interacción entre usuarios a través de mensajes privados, comentarios y foros de </w:t>
      </w:r>
      <w:r>
        <w:rPr>
          <w:spacing w:val="-2"/>
          <w:sz w:val="24"/>
        </w:rPr>
        <w:t>discusión.</w:t>
      </w:r>
    </w:p>
    <w:p w:rsidR="00AD1579" w:rsidRDefault="00AD1579" w14:paraId="1B61E97C" w14:textId="77777777">
      <w:pPr>
        <w:spacing w:line="352" w:lineRule="auto"/>
        <w:rPr>
          <w:sz w:val="24"/>
        </w:rPr>
        <w:sectPr w:rsidR="00AD1579">
          <w:pgSz w:w="11910" w:h="16840" w:orient="portrait"/>
          <w:pgMar w:top="1340" w:right="1580" w:bottom="280" w:left="1600" w:header="720" w:footer="720" w:gutter="0"/>
          <w:cols w:space="720"/>
        </w:sectPr>
      </w:pPr>
    </w:p>
    <w:p w:rsidR="00AD1579" w:rsidRDefault="00024FCC" w14:paraId="1646F9E3" w14:textId="77777777">
      <w:pPr>
        <w:pStyle w:val="ListParagraph"/>
        <w:numPr>
          <w:ilvl w:val="0"/>
          <w:numId w:val="2"/>
        </w:numPr>
        <w:tabs>
          <w:tab w:val="left" w:pos="821"/>
        </w:tabs>
        <w:spacing w:before="74" w:line="357" w:lineRule="auto"/>
        <w:ind w:right="122"/>
        <w:rPr>
          <w:sz w:val="24"/>
        </w:rPr>
      </w:pPr>
      <w:r>
        <w:rPr>
          <w:sz w:val="24"/>
        </w:rPr>
        <w:t>Visualización</w:t>
      </w:r>
      <w:r>
        <w:rPr>
          <w:spacing w:val="-11"/>
          <w:sz w:val="24"/>
        </w:rPr>
        <w:t xml:space="preserve"> </w:t>
      </w:r>
      <w:r>
        <w:rPr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11"/>
          <w:sz w:val="24"/>
        </w:rPr>
        <w:t xml:space="preserve"> </w:t>
      </w:r>
      <w:r>
        <w:rPr>
          <w:sz w:val="24"/>
        </w:rPr>
        <w:t>detallada</w:t>
      </w:r>
      <w:r>
        <w:rPr>
          <w:spacing w:val="-12"/>
          <w:sz w:val="24"/>
        </w:rPr>
        <w:t xml:space="preserve"> </w:t>
      </w:r>
      <w:r>
        <w:rPr>
          <w:sz w:val="24"/>
        </w:rPr>
        <w:t>sobre</w:t>
      </w:r>
      <w:r>
        <w:rPr>
          <w:spacing w:val="-12"/>
          <w:sz w:val="24"/>
        </w:rPr>
        <w:t xml:space="preserve"> </w:t>
      </w:r>
      <w:r>
        <w:rPr>
          <w:sz w:val="24"/>
        </w:rPr>
        <w:t>los</w:t>
      </w:r>
      <w:r>
        <w:rPr>
          <w:spacing w:val="-9"/>
          <w:sz w:val="24"/>
        </w:rPr>
        <w:t xml:space="preserve"> </w:t>
      </w:r>
      <w:r>
        <w:rPr>
          <w:sz w:val="24"/>
        </w:rPr>
        <w:t>productos</w:t>
      </w:r>
      <w:r>
        <w:rPr>
          <w:spacing w:val="-9"/>
          <w:sz w:val="24"/>
        </w:rPr>
        <w:t xml:space="preserve"> </w:t>
      </w:r>
      <w:r>
        <w:rPr>
          <w:sz w:val="24"/>
        </w:rPr>
        <w:t>disponibles,</w:t>
      </w:r>
      <w:r>
        <w:rPr>
          <w:spacing w:val="-11"/>
          <w:sz w:val="24"/>
        </w:rPr>
        <w:t xml:space="preserve"> </w:t>
      </w:r>
      <w:r>
        <w:rPr>
          <w:sz w:val="24"/>
        </w:rPr>
        <w:t>precios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y </w:t>
      </w:r>
      <w:r>
        <w:rPr>
          <w:spacing w:val="-2"/>
          <w:sz w:val="24"/>
        </w:rPr>
        <w:t>disponibilidad.</w:t>
      </w:r>
    </w:p>
    <w:p w:rsidR="00AD1579" w:rsidRDefault="00AD1579" w14:paraId="3BED4A03" w14:textId="77777777">
      <w:pPr>
        <w:pStyle w:val="BodyText"/>
        <w:spacing w:before="137"/>
      </w:pPr>
    </w:p>
    <w:p w:rsidR="00AD1579" w:rsidRDefault="00024FCC" w14:paraId="193D390C" w14:textId="77777777">
      <w:pPr>
        <w:pStyle w:val="BodyText"/>
        <w:ind w:left="100"/>
      </w:pPr>
      <w:r>
        <w:t>Automatización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rPr>
          <w:spacing w:val="-2"/>
        </w:rPr>
        <w:t>Procesos:</w:t>
      </w:r>
    </w:p>
    <w:p w:rsidR="00AD1579" w:rsidRDefault="00AD1579" w14:paraId="5CC240AC" w14:textId="77777777">
      <w:pPr>
        <w:pStyle w:val="BodyText"/>
      </w:pPr>
    </w:p>
    <w:p w:rsidR="00AD1579" w:rsidRDefault="00AD1579" w14:paraId="2337F2FC" w14:textId="77777777">
      <w:pPr>
        <w:pStyle w:val="BodyText"/>
      </w:pPr>
    </w:p>
    <w:p w:rsidR="00AD1579" w:rsidRDefault="00024FCC" w14:paraId="347161A0" w14:textId="77777777">
      <w:pPr>
        <w:pStyle w:val="ListParagraph"/>
        <w:numPr>
          <w:ilvl w:val="0"/>
          <w:numId w:val="2"/>
        </w:numPr>
        <w:tabs>
          <w:tab w:val="left" w:pos="821"/>
        </w:tabs>
        <w:spacing w:line="352" w:lineRule="auto"/>
        <w:ind w:right="125"/>
        <w:rPr>
          <w:sz w:val="24"/>
        </w:rPr>
      </w:pPr>
      <w:r>
        <w:rPr>
          <w:sz w:val="24"/>
        </w:rPr>
        <w:t>Gestión de</w:t>
      </w:r>
      <w:r>
        <w:rPr>
          <w:spacing w:val="-1"/>
          <w:sz w:val="24"/>
        </w:rPr>
        <w:t xml:space="preserve"> </w:t>
      </w:r>
      <w:r>
        <w:rPr>
          <w:sz w:val="24"/>
        </w:rPr>
        <w:t>inventario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productos</w:t>
      </w:r>
      <w:r>
        <w:rPr>
          <w:spacing w:val="-3"/>
          <w:sz w:val="24"/>
        </w:rPr>
        <w:t xml:space="preserve"> </w:t>
      </w:r>
      <w:r>
        <w:rPr>
          <w:sz w:val="24"/>
        </w:rPr>
        <w:t>agrícolas</w:t>
      </w:r>
      <w:r>
        <w:rPr>
          <w:spacing w:val="-3"/>
          <w:sz w:val="24"/>
        </w:rPr>
        <w:t xml:space="preserve"> </w:t>
      </w:r>
      <w:r>
        <w:rPr>
          <w:sz w:val="24"/>
        </w:rPr>
        <w:t>y ganaderos,</w:t>
      </w:r>
      <w:r>
        <w:rPr>
          <w:spacing w:val="-4"/>
          <w:sz w:val="24"/>
        </w:rPr>
        <w:t xml:space="preserve"> </w:t>
      </w:r>
      <w:r>
        <w:rPr>
          <w:sz w:val="24"/>
        </w:rPr>
        <w:t>incluyendo</w:t>
      </w:r>
      <w:r>
        <w:rPr>
          <w:spacing w:val="-4"/>
          <w:sz w:val="24"/>
        </w:rPr>
        <w:t xml:space="preserve"> </w:t>
      </w:r>
      <w:r>
        <w:rPr>
          <w:sz w:val="24"/>
        </w:rPr>
        <w:t>registro</w:t>
      </w:r>
      <w:r>
        <w:rPr>
          <w:spacing w:val="-4"/>
          <w:sz w:val="24"/>
        </w:rPr>
        <w:t xml:space="preserve"> </w:t>
      </w:r>
      <w:r>
        <w:rPr>
          <w:sz w:val="24"/>
        </w:rPr>
        <w:t>de entradas y salidas, y control de existencias.</w:t>
      </w:r>
    </w:p>
    <w:p w:rsidR="00AD1579" w:rsidRDefault="00024FCC" w14:paraId="7CBAF3D0" w14:textId="77777777">
      <w:pPr>
        <w:pStyle w:val="ListParagraph"/>
        <w:numPr>
          <w:ilvl w:val="0"/>
          <w:numId w:val="2"/>
        </w:numPr>
        <w:tabs>
          <w:tab w:val="left" w:pos="821"/>
        </w:tabs>
        <w:spacing w:before="8" w:line="352" w:lineRule="auto"/>
        <w:ind w:right="120"/>
        <w:rPr>
          <w:sz w:val="24"/>
        </w:rPr>
      </w:pPr>
      <w:r>
        <w:rPr>
          <w:sz w:val="24"/>
        </w:rPr>
        <w:t>Programación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40"/>
          <w:sz w:val="24"/>
        </w:rPr>
        <w:t xml:space="preserve"> </w:t>
      </w:r>
      <w:r>
        <w:rPr>
          <w:sz w:val="24"/>
        </w:rPr>
        <w:t>actividades</w:t>
      </w:r>
      <w:r>
        <w:rPr>
          <w:spacing w:val="40"/>
          <w:sz w:val="24"/>
        </w:rPr>
        <w:t xml:space="preserve"> </w:t>
      </w:r>
      <w:r>
        <w:rPr>
          <w:sz w:val="24"/>
        </w:rPr>
        <w:t>agrícolas,</w:t>
      </w:r>
      <w:r>
        <w:rPr>
          <w:spacing w:val="40"/>
          <w:sz w:val="24"/>
        </w:rPr>
        <w:t xml:space="preserve"> </w:t>
      </w:r>
      <w:r>
        <w:rPr>
          <w:sz w:val="24"/>
        </w:rPr>
        <w:t>como</w:t>
      </w:r>
      <w:r>
        <w:rPr>
          <w:spacing w:val="40"/>
          <w:sz w:val="24"/>
        </w:rPr>
        <w:t xml:space="preserve"> </w:t>
      </w:r>
      <w:r>
        <w:rPr>
          <w:sz w:val="24"/>
        </w:rPr>
        <w:t>siembra,</w:t>
      </w:r>
      <w:r>
        <w:rPr>
          <w:spacing w:val="40"/>
          <w:sz w:val="24"/>
        </w:rPr>
        <w:t xml:space="preserve"> </w:t>
      </w:r>
      <w:r>
        <w:rPr>
          <w:sz w:val="24"/>
        </w:rPr>
        <w:t>riego</w:t>
      </w:r>
      <w:r>
        <w:rPr>
          <w:spacing w:val="40"/>
          <w:sz w:val="24"/>
        </w:rPr>
        <w:t xml:space="preserve"> </w:t>
      </w:r>
      <w:r>
        <w:rPr>
          <w:sz w:val="24"/>
        </w:rPr>
        <w:t>y</w:t>
      </w:r>
      <w:r>
        <w:rPr>
          <w:spacing w:val="40"/>
          <w:sz w:val="24"/>
        </w:rPr>
        <w:t xml:space="preserve"> </w:t>
      </w:r>
      <w:r>
        <w:rPr>
          <w:sz w:val="24"/>
        </w:rPr>
        <w:t>cosecha,</w:t>
      </w:r>
      <w:r>
        <w:rPr>
          <w:spacing w:val="40"/>
          <w:sz w:val="24"/>
        </w:rPr>
        <w:t xml:space="preserve"> </w:t>
      </w:r>
      <w:r>
        <w:rPr>
          <w:sz w:val="24"/>
        </w:rPr>
        <w:t>con recordatorios automáticos.</w:t>
      </w:r>
    </w:p>
    <w:p w:rsidR="00AD1579" w:rsidRDefault="00024FCC" w14:paraId="2B2877B6" w14:textId="77777777">
      <w:pPr>
        <w:pStyle w:val="ListParagraph"/>
        <w:numPr>
          <w:ilvl w:val="0"/>
          <w:numId w:val="2"/>
        </w:numPr>
        <w:tabs>
          <w:tab w:val="left" w:pos="821"/>
        </w:tabs>
        <w:spacing w:before="7" w:line="352" w:lineRule="auto"/>
        <w:ind w:right="128"/>
        <w:rPr>
          <w:sz w:val="24"/>
        </w:rPr>
      </w:pPr>
      <w:r>
        <w:rPr>
          <w:sz w:val="24"/>
        </w:rPr>
        <w:t>Seguimiento</w:t>
      </w:r>
      <w:r>
        <w:rPr>
          <w:spacing w:val="70"/>
          <w:sz w:val="24"/>
        </w:rPr>
        <w:t xml:space="preserve"> </w:t>
      </w:r>
      <w:r>
        <w:rPr>
          <w:sz w:val="24"/>
        </w:rPr>
        <w:t>de</w:t>
      </w:r>
      <w:r>
        <w:rPr>
          <w:spacing w:val="74"/>
          <w:sz w:val="24"/>
        </w:rPr>
        <w:t xml:space="preserve"> </w:t>
      </w:r>
      <w:r>
        <w:rPr>
          <w:sz w:val="24"/>
        </w:rPr>
        <w:t>la</w:t>
      </w:r>
      <w:r>
        <w:rPr>
          <w:spacing w:val="69"/>
          <w:sz w:val="24"/>
        </w:rPr>
        <w:t xml:space="preserve"> </w:t>
      </w:r>
      <w:r>
        <w:rPr>
          <w:sz w:val="24"/>
        </w:rPr>
        <w:t>salud</w:t>
      </w:r>
      <w:r>
        <w:rPr>
          <w:spacing w:val="70"/>
          <w:sz w:val="24"/>
        </w:rPr>
        <w:t xml:space="preserve"> </w:t>
      </w:r>
      <w:r>
        <w:rPr>
          <w:sz w:val="24"/>
        </w:rPr>
        <w:t>y</w:t>
      </w:r>
      <w:r>
        <w:rPr>
          <w:spacing w:val="75"/>
          <w:sz w:val="24"/>
        </w:rPr>
        <w:t xml:space="preserve"> </w:t>
      </w:r>
      <w:r>
        <w:rPr>
          <w:sz w:val="24"/>
        </w:rPr>
        <w:t>bienestar</w:t>
      </w:r>
      <w:r>
        <w:rPr>
          <w:spacing w:val="70"/>
          <w:sz w:val="24"/>
        </w:rPr>
        <w:t xml:space="preserve"> </w:t>
      </w:r>
      <w:r>
        <w:rPr>
          <w:sz w:val="24"/>
        </w:rPr>
        <w:t>del</w:t>
      </w:r>
      <w:r>
        <w:rPr>
          <w:spacing w:val="69"/>
          <w:sz w:val="24"/>
        </w:rPr>
        <w:t xml:space="preserve"> </w:t>
      </w:r>
      <w:r>
        <w:rPr>
          <w:sz w:val="24"/>
        </w:rPr>
        <w:t>ganado,</w:t>
      </w:r>
      <w:r>
        <w:rPr>
          <w:spacing w:val="75"/>
          <w:sz w:val="24"/>
        </w:rPr>
        <w:t xml:space="preserve"> </w:t>
      </w:r>
      <w:r>
        <w:rPr>
          <w:sz w:val="24"/>
        </w:rPr>
        <w:t>con</w:t>
      </w:r>
      <w:r>
        <w:rPr>
          <w:spacing w:val="70"/>
          <w:sz w:val="24"/>
        </w:rPr>
        <w:t xml:space="preserve"> </w:t>
      </w:r>
      <w:r>
        <w:rPr>
          <w:sz w:val="24"/>
        </w:rPr>
        <w:t>registro</w:t>
      </w:r>
      <w:r>
        <w:rPr>
          <w:spacing w:val="70"/>
          <w:sz w:val="24"/>
        </w:rPr>
        <w:t xml:space="preserve"> </w:t>
      </w:r>
      <w:r>
        <w:rPr>
          <w:sz w:val="24"/>
        </w:rPr>
        <w:t>de</w:t>
      </w:r>
      <w:r>
        <w:rPr>
          <w:spacing w:val="69"/>
          <w:sz w:val="24"/>
        </w:rPr>
        <w:t xml:space="preserve"> </w:t>
      </w:r>
      <w:r>
        <w:rPr>
          <w:sz w:val="24"/>
        </w:rPr>
        <w:t>vacunas, alimentación y tratamientos médicos.</w:t>
      </w:r>
    </w:p>
    <w:p w:rsidR="00AD1579" w:rsidRDefault="00024FCC" w14:paraId="4A85526A" w14:textId="77777777">
      <w:pPr>
        <w:pStyle w:val="ListParagraph"/>
        <w:numPr>
          <w:ilvl w:val="0"/>
          <w:numId w:val="2"/>
        </w:numPr>
        <w:tabs>
          <w:tab w:val="left" w:pos="820"/>
        </w:tabs>
        <w:spacing w:before="8"/>
        <w:ind w:left="820"/>
        <w:rPr>
          <w:sz w:val="24"/>
        </w:rPr>
      </w:pPr>
      <w:r>
        <w:rPr>
          <w:sz w:val="24"/>
        </w:rPr>
        <w:t>Generación</w:t>
      </w:r>
      <w:r>
        <w:rPr>
          <w:spacing w:val="-11"/>
          <w:sz w:val="24"/>
        </w:rPr>
        <w:t xml:space="preserve"> </w:t>
      </w:r>
      <w:r>
        <w:rPr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z w:val="24"/>
        </w:rPr>
        <w:t>reportes</w:t>
      </w:r>
      <w:r>
        <w:rPr>
          <w:spacing w:val="-8"/>
          <w:sz w:val="24"/>
        </w:rPr>
        <w:t xml:space="preserve"> </w:t>
      </w:r>
      <w:r>
        <w:rPr>
          <w:sz w:val="24"/>
        </w:rPr>
        <w:t>y</w:t>
      </w:r>
      <w:r>
        <w:rPr>
          <w:spacing w:val="-9"/>
          <w:sz w:val="24"/>
        </w:rPr>
        <w:t xml:space="preserve"> </w:t>
      </w:r>
      <w:r>
        <w:rPr>
          <w:sz w:val="24"/>
        </w:rPr>
        <w:t>análisis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z w:val="24"/>
        </w:rPr>
        <w:t>datos</w:t>
      </w:r>
      <w:r>
        <w:rPr>
          <w:spacing w:val="-7"/>
          <w:sz w:val="24"/>
        </w:rPr>
        <w:t xml:space="preserve"> </w:t>
      </w:r>
      <w:r>
        <w:rPr>
          <w:sz w:val="24"/>
        </w:rPr>
        <w:t>para</w:t>
      </w:r>
      <w:r>
        <w:rPr>
          <w:spacing w:val="-10"/>
          <w:sz w:val="24"/>
        </w:rPr>
        <w:t xml:space="preserve"> </w:t>
      </w:r>
      <w:r>
        <w:rPr>
          <w:sz w:val="24"/>
        </w:rPr>
        <w:t>la</w:t>
      </w:r>
      <w:r>
        <w:rPr>
          <w:spacing w:val="-10"/>
          <w:sz w:val="24"/>
        </w:rPr>
        <w:t xml:space="preserve"> </w:t>
      </w:r>
      <w:r>
        <w:rPr>
          <w:sz w:val="24"/>
        </w:rPr>
        <w:t>toma</w:t>
      </w:r>
      <w:r>
        <w:rPr>
          <w:spacing w:val="-9"/>
          <w:sz w:val="24"/>
        </w:rPr>
        <w:t xml:space="preserve"> </w:t>
      </w:r>
      <w:r>
        <w:rPr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z w:val="24"/>
        </w:rPr>
        <w:t>decisiones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estratégicas.</w:t>
      </w:r>
    </w:p>
    <w:p w:rsidR="00AD1579" w:rsidRDefault="00024FCC" w14:paraId="77B7896A" w14:textId="77777777">
      <w:pPr>
        <w:pStyle w:val="ListParagraph"/>
        <w:numPr>
          <w:ilvl w:val="0"/>
          <w:numId w:val="2"/>
        </w:numPr>
        <w:tabs>
          <w:tab w:val="left" w:pos="820"/>
        </w:tabs>
        <w:spacing w:before="135"/>
        <w:ind w:left="820"/>
        <w:rPr>
          <w:sz w:val="24"/>
        </w:rPr>
      </w:pPr>
      <w:r>
        <w:rPr>
          <w:sz w:val="24"/>
        </w:rPr>
        <w:t>Gestión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pedidos</w:t>
      </w:r>
      <w:r>
        <w:rPr>
          <w:spacing w:val="-1"/>
          <w:sz w:val="24"/>
        </w:rPr>
        <w:t xml:space="preserve"> </w:t>
      </w:r>
      <w:r>
        <w:rPr>
          <w:sz w:val="24"/>
        </w:rPr>
        <w:t>de clientes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seguimiento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entregas.</w:t>
      </w:r>
    </w:p>
    <w:p w:rsidR="00AD1579" w:rsidRDefault="00AD1579" w14:paraId="571FB0B3" w14:textId="77777777">
      <w:pPr>
        <w:pStyle w:val="BodyText"/>
      </w:pPr>
    </w:p>
    <w:p w:rsidR="00AD1579" w:rsidRDefault="00AD1579" w14:paraId="75CAB358" w14:textId="77777777">
      <w:pPr>
        <w:pStyle w:val="BodyText"/>
        <w:spacing w:before="2"/>
      </w:pPr>
    </w:p>
    <w:p w:rsidR="00AD1579" w:rsidRDefault="00024FCC" w14:paraId="7C4F1B85" w14:textId="77777777">
      <w:pPr>
        <w:pStyle w:val="BodyText"/>
        <w:ind w:left="100"/>
      </w:pPr>
      <w:r>
        <w:t>Requerimientos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rPr>
          <w:spacing w:val="-2"/>
        </w:rPr>
        <w:t>Funcionales:</w:t>
      </w:r>
    </w:p>
    <w:p w:rsidR="00AD1579" w:rsidRDefault="00AD1579" w14:paraId="01DFB488" w14:textId="77777777">
      <w:pPr>
        <w:pStyle w:val="BodyText"/>
      </w:pPr>
    </w:p>
    <w:p w:rsidR="00AD1579" w:rsidRDefault="00AD1579" w14:paraId="7E1D7894" w14:textId="77777777">
      <w:pPr>
        <w:pStyle w:val="BodyText"/>
        <w:spacing w:before="2"/>
      </w:pPr>
    </w:p>
    <w:p w:rsidR="00AD1579" w:rsidRDefault="00024FCC" w14:paraId="4BA7C84B" w14:textId="77777777">
      <w:pPr>
        <w:pStyle w:val="BodyText"/>
        <w:ind w:left="100"/>
      </w:pPr>
      <w:r>
        <w:rPr>
          <w:spacing w:val="-2"/>
        </w:rPr>
        <w:t>Seguridad:</w:t>
      </w:r>
    </w:p>
    <w:p w:rsidR="00AD1579" w:rsidRDefault="00024FCC" w14:paraId="7EBBBFD5" w14:textId="77777777">
      <w:pPr>
        <w:pStyle w:val="ListParagraph"/>
        <w:numPr>
          <w:ilvl w:val="0"/>
          <w:numId w:val="2"/>
        </w:numPr>
        <w:tabs>
          <w:tab w:val="left" w:pos="821"/>
        </w:tabs>
        <w:spacing w:before="137" w:line="352" w:lineRule="auto"/>
        <w:ind w:right="128"/>
        <w:rPr>
          <w:sz w:val="24"/>
        </w:rPr>
      </w:pPr>
      <w:r>
        <w:rPr>
          <w:sz w:val="24"/>
        </w:rPr>
        <w:t>Implementación de medidas de seguridad robustas para proteger la información confidencial de la empresa y los datos de los usuarios.</w:t>
      </w:r>
    </w:p>
    <w:p w:rsidR="00AD1579" w:rsidRDefault="00024FCC" w14:paraId="03BB3F60" w14:textId="77777777">
      <w:pPr>
        <w:pStyle w:val="ListParagraph"/>
        <w:numPr>
          <w:ilvl w:val="0"/>
          <w:numId w:val="2"/>
        </w:numPr>
        <w:tabs>
          <w:tab w:val="left" w:pos="821"/>
        </w:tabs>
        <w:spacing w:before="8" w:line="352" w:lineRule="auto"/>
        <w:ind w:right="124"/>
        <w:rPr>
          <w:sz w:val="24"/>
        </w:rPr>
      </w:pPr>
      <w:r>
        <w:rPr>
          <w:sz w:val="24"/>
        </w:rPr>
        <w:t>Cumplimiento</w:t>
      </w:r>
      <w:r>
        <w:rPr>
          <w:spacing w:val="80"/>
          <w:sz w:val="24"/>
        </w:rPr>
        <w:t xml:space="preserve"> </w:t>
      </w:r>
      <w:r>
        <w:rPr>
          <w:sz w:val="24"/>
        </w:rPr>
        <w:t>de</w:t>
      </w:r>
      <w:r>
        <w:rPr>
          <w:spacing w:val="80"/>
          <w:sz w:val="24"/>
        </w:rPr>
        <w:t xml:space="preserve"> </w:t>
      </w:r>
      <w:r>
        <w:rPr>
          <w:sz w:val="24"/>
        </w:rPr>
        <w:t>estándares</w:t>
      </w:r>
      <w:r>
        <w:rPr>
          <w:spacing w:val="80"/>
          <w:sz w:val="24"/>
        </w:rPr>
        <w:t xml:space="preserve"> </w:t>
      </w:r>
      <w:r>
        <w:rPr>
          <w:sz w:val="24"/>
        </w:rPr>
        <w:t>de</w:t>
      </w:r>
      <w:r>
        <w:rPr>
          <w:spacing w:val="80"/>
          <w:sz w:val="24"/>
        </w:rPr>
        <w:t xml:space="preserve"> </w:t>
      </w:r>
      <w:r>
        <w:rPr>
          <w:sz w:val="24"/>
        </w:rPr>
        <w:t>seguridad</w:t>
      </w:r>
      <w:r>
        <w:rPr>
          <w:spacing w:val="80"/>
          <w:sz w:val="24"/>
        </w:rPr>
        <w:t xml:space="preserve"> </w:t>
      </w:r>
      <w:r>
        <w:rPr>
          <w:sz w:val="24"/>
        </w:rPr>
        <w:t>de</w:t>
      </w:r>
      <w:r>
        <w:rPr>
          <w:spacing w:val="80"/>
          <w:sz w:val="24"/>
        </w:rPr>
        <w:t xml:space="preserve"> </w:t>
      </w:r>
      <w:r>
        <w:rPr>
          <w:sz w:val="24"/>
        </w:rPr>
        <w:t>la</w:t>
      </w:r>
      <w:r>
        <w:rPr>
          <w:spacing w:val="80"/>
          <w:sz w:val="24"/>
        </w:rPr>
        <w:t xml:space="preserve"> </w:t>
      </w:r>
      <w:r>
        <w:rPr>
          <w:sz w:val="24"/>
        </w:rPr>
        <w:t>industria</w:t>
      </w:r>
      <w:r>
        <w:rPr>
          <w:spacing w:val="80"/>
          <w:sz w:val="24"/>
        </w:rPr>
        <w:t xml:space="preserve"> </w:t>
      </w:r>
      <w:r>
        <w:rPr>
          <w:sz w:val="24"/>
        </w:rPr>
        <w:t>agropecuaria</w:t>
      </w:r>
      <w:r>
        <w:rPr>
          <w:spacing w:val="80"/>
          <w:sz w:val="24"/>
        </w:rPr>
        <w:t xml:space="preserve"> </w:t>
      </w:r>
      <w:r>
        <w:rPr>
          <w:sz w:val="24"/>
        </w:rPr>
        <w:t>y regulaciones gubernamentales.</w:t>
      </w:r>
    </w:p>
    <w:p w:rsidR="00AD1579" w:rsidRDefault="00AD1579" w14:paraId="417AF60E" w14:textId="77777777">
      <w:pPr>
        <w:pStyle w:val="BodyText"/>
        <w:spacing w:before="143"/>
      </w:pPr>
    </w:p>
    <w:p w:rsidR="00AD1579" w:rsidRDefault="00024FCC" w14:paraId="253E490F" w14:textId="77777777">
      <w:pPr>
        <w:pStyle w:val="BodyText"/>
        <w:ind w:left="100"/>
      </w:pPr>
      <w:r>
        <w:rPr>
          <w:spacing w:val="-2"/>
        </w:rPr>
        <w:t>Rendimiento:</w:t>
      </w:r>
    </w:p>
    <w:p w:rsidR="00AD1579" w:rsidRDefault="00024FCC" w14:paraId="61859359" w14:textId="77777777">
      <w:pPr>
        <w:pStyle w:val="ListParagraph"/>
        <w:numPr>
          <w:ilvl w:val="0"/>
          <w:numId w:val="2"/>
        </w:numPr>
        <w:tabs>
          <w:tab w:val="left" w:pos="820"/>
        </w:tabs>
        <w:spacing w:before="137"/>
        <w:ind w:left="820"/>
        <w:rPr>
          <w:sz w:val="24"/>
        </w:rPr>
      </w:pPr>
      <w:r>
        <w:rPr>
          <w:sz w:val="24"/>
        </w:rPr>
        <w:t>Tiempo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respuesta</w:t>
      </w:r>
      <w:r>
        <w:rPr>
          <w:spacing w:val="-4"/>
          <w:sz w:val="24"/>
        </w:rPr>
        <w:t xml:space="preserve"> </w:t>
      </w:r>
      <w:r>
        <w:rPr>
          <w:sz w:val="24"/>
        </w:rPr>
        <w:t>rápido</w:t>
      </w:r>
      <w:r>
        <w:rPr>
          <w:spacing w:val="-1"/>
          <w:sz w:val="24"/>
        </w:rPr>
        <w:t xml:space="preserve"> </w:t>
      </w:r>
      <w:r>
        <w:rPr>
          <w:sz w:val="24"/>
        </w:rPr>
        <w:t>para</w:t>
      </w:r>
      <w:r>
        <w:rPr>
          <w:spacing w:val="-3"/>
          <w:sz w:val="24"/>
        </w:rPr>
        <w:t xml:space="preserve"> </w:t>
      </w:r>
      <w:r>
        <w:rPr>
          <w:sz w:val="24"/>
        </w:rPr>
        <w:t>garantizar</w:t>
      </w:r>
      <w:r>
        <w:rPr>
          <w:spacing w:val="-2"/>
          <w:sz w:val="24"/>
        </w:rPr>
        <w:t xml:space="preserve"> </w:t>
      </w:r>
      <w:r>
        <w:rPr>
          <w:sz w:val="24"/>
        </w:rPr>
        <w:t>una</w:t>
      </w:r>
      <w:r>
        <w:rPr>
          <w:spacing w:val="-3"/>
          <w:sz w:val="24"/>
        </w:rPr>
        <w:t xml:space="preserve"> </w:t>
      </w:r>
      <w:r>
        <w:rPr>
          <w:sz w:val="24"/>
        </w:rPr>
        <w:t>experiencia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usuario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fluida.</w:t>
      </w:r>
    </w:p>
    <w:p w:rsidR="00AD1579" w:rsidRDefault="00024FCC" w14:paraId="5C72A16F" w14:textId="77777777">
      <w:pPr>
        <w:pStyle w:val="ListParagraph"/>
        <w:numPr>
          <w:ilvl w:val="0"/>
          <w:numId w:val="2"/>
        </w:numPr>
        <w:tabs>
          <w:tab w:val="left" w:pos="820"/>
        </w:tabs>
        <w:spacing w:before="136"/>
        <w:ind w:left="820"/>
        <w:rPr>
          <w:sz w:val="24"/>
        </w:rPr>
      </w:pPr>
      <w:r>
        <w:rPr>
          <w:spacing w:val="-2"/>
          <w:sz w:val="24"/>
        </w:rPr>
        <w:t>Escalabilidad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para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manejar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un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aumento en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el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volumen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usuarios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y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transacciones.</w:t>
      </w:r>
    </w:p>
    <w:p w:rsidR="00AD1579" w:rsidRDefault="00AD1579" w14:paraId="34A812F1" w14:textId="77777777">
      <w:pPr>
        <w:pStyle w:val="BodyText"/>
      </w:pPr>
    </w:p>
    <w:p w:rsidR="00AD1579" w:rsidRDefault="00AD1579" w14:paraId="2EEB6571" w14:textId="77777777">
      <w:pPr>
        <w:pStyle w:val="BodyText"/>
        <w:spacing w:before="1"/>
      </w:pPr>
    </w:p>
    <w:p w:rsidR="00AD1579" w:rsidRDefault="00024FCC" w14:paraId="179F7B3E" w14:textId="77777777">
      <w:pPr>
        <w:pStyle w:val="BodyText"/>
        <w:ind w:left="100"/>
      </w:pPr>
      <w:r>
        <w:rPr>
          <w:spacing w:val="-2"/>
        </w:rPr>
        <w:t>Usabilidad:</w:t>
      </w:r>
    </w:p>
    <w:p w:rsidR="00AD1579" w:rsidRDefault="00024FCC" w14:paraId="5C47AF2C" w14:textId="77777777">
      <w:pPr>
        <w:pStyle w:val="ListParagraph"/>
        <w:numPr>
          <w:ilvl w:val="0"/>
          <w:numId w:val="2"/>
        </w:numPr>
        <w:tabs>
          <w:tab w:val="left" w:pos="820"/>
        </w:tabs>
        <w:spacing w:before="138"/>
        <w:ind w:left="820"/>
        <w:rPr>
          <w:sz w:val="24"/>
        </w:rPr>
      </w:pPr>
      <w:r>
        <w:rPr>
          <w:sz w:val="24"/>
        </w:rPr>
        <w:t>Diseño</w:t>
      </w:r>
      <w:r>
        <w:rPr>
          <w:spacing w:val="-4"/>
          <w:sz w:val="24"/>
        </w:rPr>
        <w:t xml:space="preserve"> </w:t>
      </w:r>
      <w:r>
        <w:rPr>
          <w:sz w:val="24"/>
        </w:rPr>
        <w:t>intuitivo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fácil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usar</w:t>
      </w:r>
      <w:r>
        <w:rPr>
          <w:spacing w:val="-2"/>
          <w:sz w:val="24"/>
        </w:rPr>
        <w:t xml:space="preserve"> </w:t>
      </w:r>
      <w:r>
        <w:rPr>
          <w:sz w:val="24"/>
        </w:rPr>
        <w:t>para</w:t>
      </w:r>
      <w:r>
        <w:rPr>
          <w:spacing w:val="-3"/>
          <w:sz w:val="24"/>
        </w:rPr>
        <w:t xml:space="preserve"> </w:t>
      </w:r>
      <w:r>
        <w:rPr>
          <w:sz w:val="24"/>
        </w:rPr>
        <w:t>usuarios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todos los</w:t>
      </w:r>
      <w:r>
        <w:rPr>
          <w:spacing w:val="-1"/>
          <w:sz w:val="24"/>
        </w:rPr>
        <w:t xml:space="preserve"> </w:t>
      </w:r>
      <w:r>
        <w:rPr>
          <w:sz w:val="24"/>
        </w:rPr>
        <w:t>niveles de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experiencia.</w:t>
      </w:r>
    </w:p>
    <w:p w:rsidR="00AD1579" w:rsidRDefault="00024FCC" w14:paraId="451806EC" w14:textId="77777777">
      <w:pPr>
        <w:pStyle w:val="ListParagraph"/>
        <w:numPr>
          <w:ilvl w:val="0"/>
          <w:numId w:val="2"/>
        </w:numPr>
        <w:tabs>
          <w:tab w:val="left" w:pos="820"/>
        </w:tabs>
        <w:spacing w:before="141"/>
        <w:ind w:left="820"/>
        <w:rPr>
          <w:sz w:val="24"/>
        </w:rPr>
      </w:pPr>
      <w:r>
        <w:rPr>
          <w:sz w:val="24"/>
        </w:rPr>
        <w:t>Accesibilidad</w:t>
      </w:r>
      <w:r>
        <w:rPr>
          <w:spacing w:val="-6"/>
          <w:sz w:val="24"/>
        </w:rPr>
        <w:t xml:space="preserve"> </w:t>
      </w:r>
      <w:r>
        <w:rPr>
          <w:sz w:val="24"/>
        </w:rPr>
        <w:t>para</w:t>
      </w:r>
      <w:r>
        <w:rPr>
          <w:spacing w:val="-5"/>
          <w:sz w:val="24"/>
        </w:rPr>
        <w:t xml:space="preserve"> </w:t>
      </w:r>
      <w:r>
        <w:rPr>
          <w:sz w:val="24"/>
        </w:rPr>
        <w:t>personas</w:t>
      </w:r>
      <w:r>
        <w:rPr>
          <w:spacing w:val="-2"/>
          <w:sz w:val="24"/>
        </w:rPr>
        <w:t xml:space="preserve"> </w:t>
      </w:r>
      <w:r>
        <w:rPr>
          <w:sz w:val="24"/>
        </w:rPr>
        <w:t>con</w:t>
      </w:r>
      <w:r>
        <w:rPr>
          <w:spacing w:val="-3"/>
          <w:sz w:val="24"/>
        </w:rPr>
        <w:t xml:space="preserve"> </w:t>
      </w:r>
      <w:r>
        <w:rPr>
          <w:sz w:val="24"/>
        </w:rPr>
        <w:t>discapacidades</w:t>
      </w:r>
      <w:r>
        <w:rPr>
          <w:spacing w:val="-2"/>
          <w:sz w:val="24"/>
        </w:rPr>
        <w:t xml:space="preserve"> </w:t>
      </w:r>
      <w:r>
        <w:rPr>
          <w:sz w:val="24"/>
        </w:rPr>
        <w:t>visuales</w:t>
      </w:r>
      <w:r>
        <w:rPr>
          <w:spacing w:val="-2"/>
          <w:sz w:val="24"/>
        </w:rPr>
        <w:t xml:space="preserve"> </w:t>
      </w:r>
      <w:r>
        <w:rPr>
          <w:sz w:val="24"/>
        </w:rPr>
        <w:t>o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motoras.</w:t>
      </w:r>
    </w:p>
    <w:p w:rsidR="00AD1579" w:rsidRDefault="00AD1579" w14:paraId="45CE60B4" w14:textId="77777777">
      <w:pPr>
        <w:pStyle w:val="BodyText"/>
      </w:pPr>
    </w:p>
    <w:p w:rsidR="00AD1579" w:rsidRDefault="00AD1579" w14:paraId="1960B27C" w14:textId="77777777">
      <w:pPr>
        <w:pStyle w:val="BodyText"/>
        <w:spacing w:before="1"/>
      </w:pPr>
    </w:p>
    <w:p w:rsidR="00AD1579" w:rsidRDefault="00024FCC" w14:paraId="2DABF166" w14:textId="77777777">
      <w:pPr>
        <w:pStyle w:val="BodyText"/>
        <w:ind w:left="100"/>
      </w:pPr>
      <w:r>
        <w:rPr>
          <w:spacing w:val="-2"/>
        </w:rPr>
        <w:t>Compatibilidad:</w:t>
      </w:r>
    </w:p>
    <w:p w:rsidR="00AD1579" w:rsidRDefault="00024FCC" w14:paraId="3858B24B" w14:textId="77777777">
      <w:pPr>
        <w:pStyle w:val="ListParagraph"/>
        <w:numPr>
          <w:ilvl w:val="0"/>
          <w:numId w:val="2"/>
        </w:numPr>
        <w:tabs>
          <w:tab w:val="left" w:pos="820"/>
        </w:tabs>
        <w:spacing w:before="132"/>
        <w:ind w:left="820"/>
        <w:rPr>
          <w:sz w:val="24"/>
        </w:rPr>
      </w:pPr>
      <w:r>
        <w:rPr>
          <w:sz w:val="24"/>
        </w:rPr>
        <w:t>Compatibilidad</w:t>
      </w:r>
      <w:r>
        <w:rPr>
          <w:spacing w:val="-3"/>
          <w:sz w:val="24"/>
        </w:rPr>
        <w:t xml:space="preserve"> </w:t>
      </w:r>
      <w:r>
        <w:rPr>
          <w:sz w:val="24"/>
        </w:rPr>
        <w:t>con</w:t>
      </w:r>
      <w:r>
        <w:rPr>
          <w:spacing w:val="-3"/>
          <w:sz w:val="24"/>
        </w:rPr>
        <w:t xml:space="preserve"> </w:t>
      </w:r>
      <w:r>
        <w:rPr>
          <w:sz w:val="24"/>
        </w:rPr>
        <w:t>diferentes</w:t>
      </w:r>
      <w:r>
        <w:rPr>
          <w:spacing w:val="-2"/>
          <w:sz w:val="24"/>
        </w:rPr>
        <w:t xml:space="preserve"> </w:t>
      </w:r>
      <w:r>
        <w:rPr>
          <w:sz w:val="24"/>
        </w:rPr>
        <w:t>navegadores</w:t>
      </w:r>
      <w:r>
        <w:rPr>
          <w:spacing w:val="-3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z w:val="24"/>
        </w:rPr>
        <w:t>dispositivos</w:t>
      </w:r>
      <w:r>
        <w:rPr>
          <w:spacing w:val="-2"/>
          <w:sz w:val="24"/>
        </w:rPr>
        <w:t xml:space="preserve"> móviles.</w:t>
      </w:r>
    </w:p>
    <w:p w:rsidR="00AD1579" w:rsidRDefault="00AD1579" w14:paraId="3DBCB1BA" w14:textId="77777777">
      <w:pPr>
        <w:rPr>
          <w:sz w:val="24"/>
        </w:rPr>
        <w:sectPr w:rsidR="00AD1579">
          <w:pgSz w:w="11910" w:h="16840" w:orient="portrait"/>
          <w:pgMar w:top="1340" w:right="1580" w:bottom="280" w:left="1600" w:header="720" w:footer="720" w:gutter="0"/>
          <w:cols w:space="720"/>
        </w:sectPr>
      </w:pPr>
    </w:p>
    <w:p w:rsidR="00AD1579" w:rsidRDefault="00024FCC" w14:paraId="0AFAF52E" w14:textId="77777777">
      <w:pPr>
        <w:pStyle w:val="ListParagraph"/>
        <w:numPr>
          <w:ilvl w:val="0"/>
          <w:numId w:val="2"/>
        </w:numPr>
        <w:tabs>
          <w:tab w:val="left" w:pos="821"/>
        </w:tabs>
        <w:spacing w:before="74" w:line="357" w:lineRule="auto"/>
        <w:ind w:right="130"/>
        <w:jc w:val="both"/>
        <w:rPr>
          <w:sz w:val="24"/>
        </w:rPr>
      </w:pPr>
      <w:r>
        <w:rPr>
          <w:sz w:val="24"/>
        </w:rPr>
        <w:t xml:space="preserve">Integración con sistemas de gestión empresarial existentes y otros sistemas </w:t>
      </w:r>
      <w:r>
        <w:rPr>
          <w:spacing w:val="-2"/>
          <w:sz w:val="24"/>
        </w:rPr>
        <w:t>internos.</w:t>
      </w:r>
    </w:p>
    <w:p w:rsidR="00AD1579" w:rsidRDefault="00AD1579" w14:paraId="589C998F" w14:textId="77777777">
      <w:pPr>
        <w:pStyle w:val="BodyText"/>
        <w:spacing w:before="137"/>
      </w:pPr>
    </w:p>
    <w:p w:rsidR="00AD1579" w:rsidRDefault="00024FCC" w14:paraId="0ABBF777" w14:textId="77777777">
      <w:pPr>
        <w:pStyle w:val="BodyText"/>
        <w:ind w:left="100"/>
      </w:pPr>
      <w:r>
        <w:t>Infraestructura</w:t>
      </w:r>
      <w:r>
        <w:rPr>
          <w:spacing w:val="-6"/>
        </w:rPr>
        <w:t xml:space="preserve"> </w:t>
      </w:r>
      <w:r>
        <w:rPr>
          <w:spacing w:val="-2"/>
        </w:rPr>
        <w:t>Tecnológica:</w:t>
      </w:r>
    </w:p>
    <w:p w:rsidR="00AD1579" w:rsidRDefault="00AD1579" w14:paraId="68115503" w14:textId="77777777">
      <w:pPr>
        <w:pStyle w:val="BodyText"/>
      </w:pPr>
    </w:p>
    <w:p w:rsidR="00AD1579" w:rsidRDefault="00AD1579" w14:paraId="7BF74A8C" w14:textId="77777777">
      <w:pPr>
        <w:pStyle w:val="BodyText"/>
      </w:pPr>
    </w:p>
    <w:p w:rsidR="00AD1579" w:rsidRDefault="00024FCC" w14:paraId="58F3E3BB" w14:textId="77777777">
      <w:pPr>
        <w:pStyle w:val="ListParagraph"/>
        <w:numPr>
          <w:ilvl w:val="0"/>
          <w:numId w:val="2"/>
        </w:numPr>
        <w:tabs>
          <w:tab w:val="left" w:pos="821"/>
        </w:tabs>
        <w:spacing w:line="357" w:lineRule="auto"/>
        <w:ind w:right="126"/>
        <w:jc w:val="both"/>
        <w:rPr>
          <w:sz w:val="24"/>
        </w:rPr>
      </w:pPr>
      <w:r>
        <w:rPr>
          <w:sz w:val="24"/>
        </w:rPr>
        <w:t>Hardware: Se utilizarán servidores locales para alojar la aplicación web y bases de datos relacionales para almacenar y gestionar la información. Además, se utilizarán estaciones de trabajo para el personal administrativo equipadas con computadoras de escritorio.</w:t>
      </w:r>
    </w:p>
    <w:p w:rsidR="00AD1579" w:rsidRDefault="00024FCC" w14:paraId="1F7454FA" w14:textId="77777777">
      <w:pPr>
        <w:pStyle w:val="ListParagraph"/>
        <w:numPr>
          <w:ilvl w:val="0"/>
          <w:numId w:val="2"/>
        </w:numPr>
        <w:tabs>
          <w:tab w:val="left" w:pos="821"/>
        </w:tabs>
        <w:spacing w:line="357" w:lineRule="auto"/>
        <w:ind w:right="127"/>
        <w:jc w:val="both"/>
        <w:rPr>
          <w:sz w:val="24"/>
        </w:rPr>
      </w:pPr>
      <w:r>
        <w:rPr>
          <w:sz w:val="24"/>
        </w:rPr>
        <w:t>Software:</w:t>
      </w:r>
      <w:r>
        <w:rPr>
          <w:spacing w:val="-15"/>
          <w:sz w:val="24"/>
        </w:rPr>
        <w:t xml:space="preserve"> </w:t>
      </w:r>
      <w:r>
        <w:rPr>
          <w:sz w:val="24"/>
        </w:rPr>
        <w:t>La</w:t>
      </w:r>
      <w:r>
        <w:rPr>
          <w:spacing w:val="-15"/>
          <w:sz w:val="24"/>
        </w:rPr>
        <w:t xml:space="preserve"> </w:t>
      </w:r>
      <w:r>
        <w:rPr>
          <w:sz w:val="24"/>
        </w:rPr>
        <w:t>aplicación</w:t>
      </w:r>
      <w:r>
        <w:rPr>
          <w:spacing w:val="-15"/>
          <w:sz w:val="24"/>
        </w:rPr>
        <w:t xml:space="preserve"> </w:t>
      </w:r>
      <w:r>
        <w:rPr>
          <w:sz w:val="24"/>
        </w:rPr>
        <w:t>web</w:t>
      </w:r>
      <w:r>
        <w:rPr>
          <w:spacing w:val="-15"/>
          <w:sz w:val="24"/>
        </w:rPr>
        <w:t xml:space="preserve"> </w:t>
      </w:r>
      <w:r>
        <w:rPr>
          <w:sz w:val="24"/>
        </w:rPr>
        <w:t>se</w:t>
      </w:r>
      <w:r>
        <w:rPr>
          <w:spacing w:val="-15"/>
          <w:sz w:val="24"/>
        </w:rPr>
        <w:t xml:space="preserve"> </w:t>
      </w:r>
      <w:r>
        <w:rPr>
          <w:sz w:val="24"/>
        </w:rPr>
        <w:t>desarrollará</w:t>
      </w:r>
      <w:r>
        <w:rPr>
          <w:spacing w:val="-15"/>
          <w:sz w:val="24"/>
        </w:rPr>
        <w:t xml:space="preserve"> </w:t>
      </w:r>
      <w:r>
        <w:rPr>
          <w:sz w:val="24"/>
        </w:rPr>
        <w:t>utilizando</w:t>
      </w:r>
      <w:r>
        <w:rPr>
          <w:spacing w:val="-15"/>
          <w:sz w:val="24"/>
        </w:rPr>
        <w:t xml:space="preserve"> </w:t>
      </w:r>
      <w:r>
        <w:rPr>
          <w:sz w:val="24"/>
        </w:rPr>
        <w:t>tecnología</w:t>
      </w:r>
      <w:r>
        <w:rPr>
          <w:spacing w:val="-15"/>
          <w:sz w:val="24"/>
        </w:rPr>
        <w:t xml:space="preserve"> </w:t>
      </w:r>
      <w:r>
        <w:rPr>
          <w:sz w:val="24"/>
        </w:rPr>
        <w:t>JSP</w:t>
      </w:r>
      <w:r>
        <w:rPr>
          <w:spacing w:val="-15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JavaServer</w:t>
      </w:r>
      <w:proofErr w:type="spellEnd"/>
      <w:r>
        <w:rPr>
          <w:sz w:val="24"/>
        </w:rPr>
        <w:t xml:space="preserve"> Pages) y se ejecutará en un servidor de aplicaciones Java como Apache Tomcat. Se implementarán bases de datos relacionales como MySQL para el almacenamiento de datos.</w:t>
      </w:r>
    </w:p>
    <w:p w:rsidR="00AD1579" w:rsidRDefault="00024FCC" w14:paraId="4CECBEB4" w14:textId="77777777">
      <w:pPr>
        <w:pStyle w:val="ListParagraph"/>
        <w:numPr>
          <w:ilvl w:val="0"/>
          <w:numId w:val="2"/>
        </w:numPr>
        <w:tabs>
          <w:tab w:val="left" w:pos="821"/>
        </w:tabs>
        <w:spacing w:before="3" w:line="357" w:lineRule="auto"/>
        <w:ind w:right="120"/>
        <w:jc w:val="both"/>
        <w:rPr>
          <w:sz w:val="24"/>
        </w:rPr>
      </w:pPr>
      <w:r>
        <w:rPr>
          <w:sz w:val="24"/>
        </w:rPr>
        <w:t>Comunicaciones:</w:t>
      </w:r>
      <w:r>
        <w:rPr>
          <w:spacing w:val="-6"/>
          <w:sz w:val="24"/>
        </w:rPr>
        <w:t xml:space="preserve"> </w:t>
      </w:r>
      <w:r>
        <w:rPr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z w:val="24"/>
        </w:rPr>
        <w:t>empresa</w:t>
      </w:r>
      <w:r>
        <w:rPr>
          <w:spacing w:val="-6"/>
          <w:sz w:val="24"/>
        </w:rPr>
        <w:t xml:space="preserve"> </w:t>
      </w:r>
      <w:r>
        <w:rPr>
          <w:sz w:val="24"/>
        </w:rPr>
        <w:t>cuenta</w:t>
      </w:r>
      <w:r>
        <w:rPr>
          <w:spacing w:val="-6"/>
          <w:sz w:val="24"/>
        </w:rPr>
        <w:t xml:space="preserve"> </w:t>
      </w:r>
      <w:r>
        <w:rPr>
          <w:sz w:val="24"/>
        </w:rPr>
        <w:t>con</w:t>
      </w:r>
      <w:r>
        <w:rPr>
          <w:spacing w:val="-4"/>
          <w:sz w:val="24"/>
        </w:rPr>
        <w:t xml:space="preserve"> </w:t>
      </w:r>
      <w:r>
        <w:rPr>
          <w:sz w:val="24"/>
        </w:rPr>
        <w:t>una</w:t>
      </w:r>
      <w:r>
        <w:rPr>
          <w:spacing w:val="-6"/>
          <w:sz w:val="24"/>
        </w:rPr>
        <w:t xml:space="preserve"> </w:t>
      </w:r>
      <w:r>
        <w:rPr>
          <w:sz w:val="24"/>
        </w:rPr>
        <w:t>red</w:t>
      </w:r>
      <w:r>
        <w:rPr>
          <w:spacing w:val="-4"/>
          <w:sz w:val="24"/>
        </w:rPr>
        <w:t xml:space="preserve"> </w:t>
      </w:r>
      <w:r>
        <w:rPr>
          <w:sz w:val="24"/>
        </w:rPr>
        <w:t>local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área</w:t>
      </w:r>
      <w:r>
        <w:rPr>
          <w:spacing w:val="-6"/>
          <w:sz w:val="24"/>
        </w:rPr>
        <w:t xml:space="preserve"> </w:t>
      </w:r>
      <w:r>
        <w:rPr>
          <w:sz w:val="24"/>
        </w:rPr>
        <w:t>amplia</w:t>
      </w:r>
      <w:r>
        <w:rPr>
          <w:spacing w:val="-6"/>
          <w:sz w:val="24"/>
        </w:rPr>
        <w:t xml:space="preserve"> </w:t>
      </w:r>
      <w:r>
        <w:rPr>
          <w:sz w:val="24"/>
        </w:rPr>
        <w:t>(LAN)</w:t>
      </w:r>
      <w:r>
        <w:rPr>
          <w:spacing w:val="-4"/>
          <w:sz w:val="24"/>
        </w:rPr>
        <w:t xml:space="preserve"> </w:t>
      </w:r>
      <w:r>
        <w:rPr>
          <w:sz w:val="24"/>
        </w:rPr>
        <w:t>que interconecta todas sus instalaciones, así como acceso a Internet para la comunicación externa y el intercambio de datos con clientes y proveedores.</w:t>
      </w:r>
    </w:p>
    <w:sectPr w:rsidR="00AD1579">
      <w:pgSz w:w="11910" w:h="16840" w:orient="portrait"/>
      <w:pgMar w:top="1340" w:right="158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fN1uOLpI" int2:invalidationBookmarkName="" int2:hashCode="tFIhzMj7VqonI7" int2:id="QMqyfp8Q">
      <int2:state int2:type="AugLoop_Text_Critique" int2:value="Rejected"/>
    </int2:bookmark>
    <int2:bookmark int2:bookmarkName="_Int_gkYOePMP" int2:invalidationBookmarkName="" int2:hashCode="tFIhzMj7VqonI7" int2:id="T68eZ7ij">
      <int2:state int2:type="AugLoop_Text_Critique" int2:value="Rejected"/>
    </int2:bookmark>
    <int2:bookmark int2:bookmarkName="_Int_ODnFRkpC" int2:invalidationBookmarkName="" int2:hashCode="tFIhzMj7VqonI7" int2:id="KUAmDVFQ">
      <int2:state int2:type="AugLoop_Text_Critique" int2:value="Rejected"/>
    </int2:bookmark>
    <int2:bookmark int2:bookmarkName="_Int_OA0rs1nY" int2:invalidationBookmarkName="" int2:hashCode="tFIhzMj7VqonI7" int2:id="UrC2uweb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41131"/>
    <w:multiLevelType w:val="hybridMultilevel"/>
    <w:tmpl w:val="FFFFFFFF"/>
    <w:lvl w:ilvl="0" w:tplc="519A19C2">
      <w:start w:val="1"/>
      <w:numFmt w:val="decimal"/>
      <w:lvlText w:val="•"/>
      <w:lvlJc w:val="left"/>
      <w:pPr>
        <w:ind w:left="720" w:hanging="360"/>
      </w:pPr>
    </w:lvl>
    <w:lvl w:ilvl="1" w:tplc="966AED8E">
      <w:start w:val="1"/>
      <w:numFmt w:val="lowerLetter"/>
      <w:lvlText w:val="%2."/>
      <w:lvlJc w:val="left"/>
      <w:pPr>
        <w:ind w:left="1440" w:hanging="360"/>
      </w:pPr>
    </w:lvl>
    <w:lvl w:ilvl="2" w:tplc="03529C0C">
      <w:start w:val="1"/>
      <w:numFmt w:val="lowerRoman"/>
      <w:lvlText w:val="%3."/>
      <w:lvlJc w:val="right"/>
      <w:pPr>
        <w:ind w:left="2160" w:hanging="180"/>
      </w:pPr>
    </w:lvl>
    <w:lvl w:ilvl="3" w:tplc="E0E67304">
      <w:start w:val="1"/>
      <w:numFmt w:val="decimal"/>
      <w:lvlText w:val="%4."/>
      <w:lvlJc w:val="left"/>
      <w:pPr>
        <w:ind w:left="2880" w:hanging="360"/>
      </w:pPr>
    </w:lvl>
    <w:lvl w:ilvl="4" w:tplc="E17AADB4">
      <w:start w:val="1"/>
      <w:numFmt w:val="lowerLetter"/>
      <w:lvlText w:val="%5."/>
      <w:lvlJc w:val="left"/>
      <w:pPr>
        <w:ind w:left="3600" w:hanging="360"/>
      </w:pPr>
    </w:lvl>
    <w:lvl w:ilvl="5" w:tplc="6826E7AE">
      <w:start w:val="1"/>
      <w:numFmt w:val="lowerRoman"/>
      <w:lvlText w:val="%6."/>
      <w:lvlJc w:val="right"/>
      <w:pPr>
        <w:ind w:left="4320" w:hanging="180"/>
      </w:pPr>
    </w:lvl>
    <w:lvl w:ilvl="6" w:tplc="95DA5B84">
      <w:start w:val="1"/>
      <w:numFmt w:val="decimal"/>
      <w:lvlText w:val="%7."/>
      <w:lvlJc w:val="left"/>
      <w:pPr>
        <w:ind w:left="5040" w:hanging="360"/>
      </w:pPr>
    </w:lvl>
    <w:lvl w:ilvl="7" w:tplc="7122949A">
      <w:start w:val="1"/>
      <w:numFmt w:val="lowerLetter"/>
      <w:lvlText w:val="%8."/>
      <w:lvlJc w:val="left"/>
      <w:pPr>
        <w:ind w:left="5760" w:hanging="360"/>
      </w:pPr>
    </w:lvl>
    <w:lvl w:ilvl="8" w:tplc="6A46793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46613"/>
    <w:multiLevelType w:val="multilevel"/>
    <w:tmpl w:val="6832C788"/>
    <w:lvl w:ilvl="0">
      <w:start w:val="3"/>
      <w:numFmt w:val="decimal"/>
      <w:lvlText w:val="%1"/>
      <w:lvlJc w:val="left"/>
      <w:pPr>
        <w:ind w:left="100" w:hanging="416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00" w:hanging="41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1825" w:hanging="416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687" w:hanging="416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550" w:hanging="416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412" w:hanging="416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275" w:hanging="416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137" w:hanging="416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000" w:hanging="416"/>
      </w:pPr>
      <w:rPr>
        <w:rFonts w:hint="default"/>
        <w:lang w:val="es-ES" w:eastAsia="en-US" w:bidi="ar-SA"/>
      </w:rPr>
    </w:lvl>
  </w:abstractNum>
  <w:abstractNum w:abstractNumId="2" w15:restartNumberingAfterBreak="0">
    <w:nsid w:val="0C72D569"/>
    <w:multiLevelType w:val="hybridMultilevel"/>
    <w:tmpl w:val="FFFFFFFF"/>
    <w:lvl w:ilvl="0" w:tplc="E1C85E4C">
      <w:start w:val="1"/>
      <w:numFmt w:val="decimal"/>
      <w:lvlText w:val="•"/>
      <w:lvlJc w:val="left"/>
      <w:pPr>
        <w:ind w:left="720" w:hanging="360"/>
      </w:pPr>
    </w:lvl>
    <w:lvl w:ilvl="1" w:tplc="F95284B0">
      <w:start w:val="1"/>
      <w:numFmt w:val="lowerLetter"/>
      <w:lvlText w:val="%2."/>
      <w:lvlJc w:val="left"/>
      <w:pPr>
        <w:ind w:left="1800" w:hanging="360"/>
      </w:pPr>
    </w:lvl>
    <w:lvl w:ilvl="2" w:tplc="F48EA1FC">
      <w:start w:val="1"/>
      <w:numFmt w:val="lowerRoman"/>
      <w:lvlText w:val="%3."/>
      <w:lvlJc w:val="right"/>
      <w:pPr>
        <w:ind w:left="2520" w:hanging="180"/>
      </w:pPr>
    </w:lvl>
    <w:lvl w:ilvl="3" w:tplc="EA380384">
      <w:start w:val="1"/>
      <w:numFmt w:val="decimal"/>
      <w:lvlText w:val="%4."/>
      <w:lvlJc w:val="left"/>
      <w:pPr>
        <w:ind w:left="3240" w:hanging="360"/>
      </w:pPr>
    </w:lvl>
    <w:lvl w:ilvl="4" w:tplc="20385B84">
      <w:start w:val="1"/>
      <w:numFmt w:val="lowerLetter"/>
      <w:lvlText w:val="%5."/>
      <w:lvlJc w:val="left"/>
      <w:pPr>
        <w:ind w:left="3960" w:hanging="360"/>
      </w:pPr>
    </w:lvl>
    <w:lvl w:ilvl="5" w:tplc="2D66FB96">
      <w:start w:val="1"/>
      <w:numFmt w:val="lowerRoman"/>
      <w:lvlText w:val="%6."/>
      <w:lvlJc w:val="right"/>
      <w:pPr>
        <w:ind w:left="4680" w:hanging="180"/>
      </w:pPr>
    </w:lvl>
    <w:lvl w:ilvl="6" w:tplc="580C4848">
      <w:start w:val="1"/>
      <w:numFmt w:val="decimal"/>
      <w:lvlText w:val="%7."/>
      <w:lvlJc w:val="left"/>
      <w:pPr>
        <w:ind w:left="5400" w:hanging="360"/>
      </w:pPr>
    </w:lvl>
    <w:lvl w:ilvl="7" w:tplc="55AC269C">
      <w:start w:val="1"/>
      <w:numFmt w:val="lowerLetter"/>
      <w:lvlText w:val="%8."/>
      <w:lvlJc w:val="left"/>
      <w:pPr>
        <w:ind w:left="6120" w:hanging="360"/>
      </w:pPr>
    </w:lvl>
    <w:lvl w:ilvl="8" w:tplc="82429316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DD3EF9"/>
    <w:multiLevelType w:val="hybridMultilevel"/>
    <w:tmpl w:val="FFFFFFFF"/>
    <w:lvl w:ilvl="0" w:tplc="2D34AF02">
      <w:start w:val="1"/>
      <w:numFmt w:val="decimal"/>
      <w:lvlText w:val="•"/>
      <w:lvlJc w:val="left"/>
      <w:pPr>
        <w:ind w:left="720" w:hanging="360"/>
      </w:pPr>
    </w:lvl>
    <w:lvl w:ilvl="1" w:tplc="5234F8E8">
      <w:start w:val="1"/>
      <w:numFmt w:val="lowerLetter"/>
      <w:lvlText w:val="%2."/>
      <w:lvlJc w:val="left"/>
      <w:pPr>
        <w:ind w:left="1440" w:hanging="360"/>
      </w:pPr>
    </w:lvl>
    <w:lvl w:ilvl="2" w:tplc="9F644CFC">
      <w:start w:val="1"/>
      <w:numFmt w:val="lowerRoman"/>
      <w:lvlText w:val="%3."/>
      <w:lvlJc w:val="right"/>
      <w:pPr>
        <w:ind w:left="2160" w:hanging="180"/>
      </w:pPr>
    </w:lvl>
    <w:lvl w:ilvl="3" w:tplc="C7D259A4">
      <w:start w:val="1"/>
      <w:numFmt w:val="decimal"/>
      <w:lvlText w:val="%4."/>
      <w:lvlJc w:val="left"/>
      <w:pPr>
        <w:ind w:left="2880" w:hanging="360"/>
      </w:pPr>
    </w:lvl>
    <w:lvl w:ilvl="4" w:tplc="56BCE0CC">
      <w:start w:val="1"/>
      <w:numFmt w:val="lowerLetter"/>
      <w:lvlText w:val="%5."/>
      <w:lvlJc w:val="left"/>
      <w:pPr>
        <w:ind w:left="3600" w:hanging="360"/>
      </w:pPr>
    </w:lvl>
    <w:lvl w:ilvl="5" w:tplc="9D067A1A">
      <w:start w:val="1"/>
      <w:numFmt w:val="lowerRoman"/>
      <w:lvlText w:val="%6."/>
      <w:lvlJc w:val="right"/>
      <w:pPr>
        <w:ind w:left="4320" w:hanging="180"/>
      </w:pPr>
    </w:lvl>
    <w:lvl w:ilvl="6" w:tplc="A6F4700E">
      <w:start w:val="1"/>
      <w:numFmt w:val="decimal"/>
      <w:lvlText w:val="%7."/>
      <w:lvlJc w:val="left"/>
      <w:pPr>
        <w:ind w:left="5040" w:hanging="360"/>
      </w:pPr>
    </w:lvl>
    <w:lvl w:ilvl="7" w:tplc="2AEC1E64">
      <w:start w:val="1"/>
      <w:numFmt w:val="lowerLetter"/>
      <w:lvlText w:val="%8."/>
      <w:lvlJc w:val="left"/>
      <w:pPr>
        <w:ind w:left="5760" w:hanging="360"/>
      </w:pPr>
    </w:lvl>
    <w:lvl w:ilvl="8" w:tplc="2A60F8F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ED0486"/>
    <w:multiLevelType w:val="hybridMultilevel"/>
    <w:tmpl w:val="4EB25912"/>
    <w:lvl w:ilvl="0" w:tplc="6CC67914">
      <w:numFmt w:val="bullet"/>
      <w:lvlText w:val=""/>
      <w:lvlJc w:val="left"/>
      <w:pPr>
        <w:ind w:left="82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949C9BDC">
      <w:numFmt w:val="bullet"/>
      <w:lvlText w:val="•"/>
      <w:lvlJc w:val="left"/>
      <w:pPr>
        <w:ind w:left="1610" w:hanging="360"/>
      </w:pPr>
      <w:rPr>
        <w:rFonts w:hint="default"/>
        <w:lang w:val="es-ES" w:eastAsia="en-US" w:bidi="ar-SA"/>
      </w:rPr>
    </w:lvl>
    <w:lvl w:ilvl="2" w:tplc="BD5610E8">
      <w:numFmt w:val="bullet"/>
      <w:lvlText w:val="•"/>
      <w:lvlJc w:val="left"/>
      <w:pPr>
        <w:ind w:left="2401" w:hanging="360"/>
      </w:pPr>
      <w:rPr>
        <w:rFonts w:hint="default"/>
        <w:lang w:val="es-ES" w:eastAsia="en-US" w:bidi="ar-SA"/>
      </w:rPr>
    </w:lvl>
    <w:lvl w:ilvl="3" w:tplc="003EB3D0">
      <w:numFmt w:val="bullet"/>
      <w:lvlText w:val="•"/>
      <w:lvlJc w:val="left"/>
      <w:pPr>
        <w:ind w:left="3191" w:hanging="360"/>
      </w:pPr>
      <w:rPr>
        <w:rFonts w:hint="default"/>
        <w:lang w:val="es-ES" w:eastAsia="en-US" w:bidi="ar-SA"/>
      </w:rPr>
    </w:lvl>
    <w:lvl w:ilvl="4" w:tplc="D7DEE39A">
      <w:numFmt w:val="bullet"/>
      <w:lvlText w:val="•"/>
      <w:lvlJc w:val="left"/>
      <w:pPr>
        <w:ind w:left="3982" w:hanging="360"/>
      </w:pPr>
      <w:rPr>
        <w:rFonts w:hint="default"/>
        <w:lang w:val="es-ES" w:eastAsia="en-US" w:bidi="ar-SA"/>
      </w:rPr>
    </w:lvl>
    <w:lvl w:ilvl="5" w:tplc="4EFEFC5E">
      <w:numFmt w:val="bullet"/>
      <w:lvlText w:val="•"/>
      <w:lvlJc w:val="left"/>
      <w:pPr>
        <w:ind w:left="4772" w:hanging="360"/>
      </w:pPr>
      <w:rPr>
        <w:rFonts w:hint="default"/>
        <w:lang w:val="es-ES" w:eastAsia="en-US" w:bidi="ar-SA"/>
      </w:rPr>
    </w:lvl>
    <w:lvl w:ilvl="6" w:tplc="3F6A4760">
      <w:numFmt w:val="bullet"/>
      <w:lvlText w:val="•"/>
      <w:lvlJc w:val="left"/>
      <w:pPr>
        <w:ind w:left="5563" w:hanging="360"/>
      </w:pPr>
      <w:rPr>
        <w:rFonts w:hint="default"/>
        <w:lang w:val="es-ES" w:eastAsia="en-US" w:bidi="ar-SA"/>
      </w:rPr>
    </w:lvl>
    <w:lvl w:ilvl="7" w:tplc="9EBACF2E">
      <w:numFmt w:val="bullet"/>
      <w:lvlText w:val="•"/>
      <w:lvlJc w:val="left"/>
      <w:pPr>
        <w:ind w:left="6353" w:hanging="360"/>
      </w:pPr>
      <w:rPr>
        <w:rFonts w:hint="default"/>
        <w:lang w:val="es-ES" w:eastAsia="en-US" w:bidi="ar-SA"/>
      </w:rPr>
    </w:lvl>
    <w:lvl w:ilvl="8" w:tplc="B740AE26">
      <w:numFmt w:val="bullet"/>
      <w:lvlText w:val="•"/>
      <w:lvlJc w:val="left"/>
      <w:pPr>
        <w:ind w:left="7144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160E5C08"/>
    <w:multiLevelType w:val="hybridMultilevel"/>
    <w:tmpl w:val="B9686A58"/>
    <w:lvl w:ilvl="0" w:tplc="48E4B6E2">
      <w:numFmt w:val="bullet"/>
      <w:lvlText w:val=""/>
      <w:lvlJc w:val="left"/>
      <w:pPr>
        <w:ind w:left="82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710A10F8">
      <w:numFmt w:val="bullet"/>
      <w:lvlText w:val="•"/>
      <w:lvlJc w:val="left"/>
      <w:pPr>
        <w:ind w:left="1610" w:hanging="360"/>
      </w:pPr>
      <w:rPr>
        <w:rFonts w:hint="default"/>
        <w:lang w:val="es-ES" w:eastAsia="en-US" w:bidi="ar-SA"/>
      </w:rPr>
    </w:lvl>
    <w:lvl w:ilvl="2" w:tplc="76F879EE">
      <w:numFmt w:val="bullet"/>
      <w:lvlText w:val="•"/>
      <w:lvlJc w:val="left"/>
      <w:pPr>
        <w:ind w:left="2401" w:hanging="360"/>
      </w:pPr>
      <w:rPr>
        <w:rFonts w:hint="default"/>
        <w:lang w:val="es-ES" w:eastAsia="en-US" w:bidi="ar-SA"/>
      </w:rPr>
    </w:lvl>
    <w:lvl w:ilvl="3" w:tplc="FA30A90E">
      <w:numFmt w:val="bullet"/>
      <w:lvlText w:val="•"/>
      <w:lvlJc w:val="left"/>
      <w:pPr>
        <w:ind w:left="3191" w:hanging="360"/>
      </w:pPr>
      <w:rPr>
        <w:rFonts w:hint="default"/>
        <w:lang w:val="es-ES" w:eastAsia="en-US" w:bidi="ar-SA"/>
      </w:rPr>
    </w:lvl>
    <w:lvl w:ilvl="4" w:tplc="1EAE67B4">
      <w:numFmt w:val="bullet"/>
      <w:lvlText w:val="•"/>
      <w:lvlJc w:val="left"/>
      <w:pPr>
        <w:ind w:left="3982" w:hanging="360"/>
      </w:pPr>
      <w:rPr>
        <w:rFonts w:hint="default"/>
        <w:lang w:val="es-ES" w:eastAsia="en-US" w:bidi="ar-SA"/>
      </w:rPr>
    </w:lvl>
    <w:lvl w:ilvl="5" w:tplc="D806EA28">
      <w:numFmt w:val="bullet"/>
      <w:lvlText w:val="•"/>
      <w:lvlJc w:val="left"/>
      <w:pPr>
        <w:ind w:left="4772" w:hanging="360"/>
      </w:pPr>
      <w:rPr>
        <w:rFonts w:hint="default"/>
        <w:lang w:val="es-ES" w:eastAsia="en-US" w:bidi="ar-SA"/>
      </w:rPr>
    </w:lvl>
    <w:lvl w:ilvl="6" w:tplc="82BA806C">
      <w:numFmt w:val="bullet"/>
      <w:lvlText w:val="•"/>
      <w:lvlJc w:val="left"/>
      <w:pPr>
        <w:ind w:left="5563" w:hanging="360"/>
      </w:pPr>
      <w:rPr>
        <w:rFonts w:hint="default"/>
        <w:lang w:val="es-ES" w:eastAsia="en-US" w:bidi="ar-SA"/>
      </w:rPr>
    </w:lvl>
    <w:lvl w:ilvl="7" w:tplc="4AC25A2E">
      <w:numFmt w:val="bullet"/>
      <w:lvlText w:val="•"/>
      <w:lvlJc w:val="left"/>
      <w:pPr>
        <w:ind w:left="6353" w:hanging="360"/>
      </w:pPr>
      <w:rPr>
        <w:rFonts w:hint="default"/>
        <w:lang w:val="es-ES" w:eastAsia="en-US" w:bidi="ar-SA"/>
      </w:rPr>
    </w:lvl>
    <w:lvl w:ilvl="8" w:tplc="09DCBFBE">
      <w:numFmt w:val="bullet"/>
      <w:lvlText w:val="•"/>
      <w:lvlJc w:val="left"/>
      <w:pPr>
        <w:ind w:left="7144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18F829A9"/>
    <w:multiLevelType w:val="multilevel"/>
    <w:tmpl w:val="03F4ED36"/>
    <w:lvl w:ilvl="0">
      <w:start w:val="1"/>
      <w:numFmt w:val="decimal"/>
      <w:lvlText w:val="%1"/>
      <w:lvlJc w:val="left"/>
      <w:pPr>
        <w:ind w:left="460" w:hanging="360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>
      <w:numFmt w:val="bullet"/>
      <w:lvlText w:val=""/>
      <w:lvlJc w:val="left"/>
      <w:pPr>
        <w:ind w:left="821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576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455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33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211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090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968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1C0A5B9E"/>
    <w:multiLevelType w:val="multilevel"/>
    <w:tmpl w:val="1D6AC954"/>
    <w:lvl w:ilvl="0">
      <w:start w:val="2"/>
      <w:numFmt w:val="decimal"/>
      <w:lvlText w:val="%1"/>
      <w:lvlJc w:val="left"/>
      <w:pPr>
        <w:ind w:left="460" w:hanging="360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  <w:spacing w:val="0"/>
        <w:w w:val="100"/>
        <w:lang w:val="es-ES" w:eastAsia="en-US" w:bidi="ar-SA"/>
      </w:rPr>
    </w:lvl>
    <w:lvl w:ilvl="2">
      <w:numFmt w:val="bullet"/>
      <w:lvlText w:val=""/>
      <w:lvlJc w:val="left"/>
      <w:pPr>
        <w:ind w:left="82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576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455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33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211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090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968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1FE6E9A0"/>
    <w:multiLevelType w:val="hybridMultilevel"/>
    <w:tmpl w:val="FFFFFFFF"/>
    <w:lvl w:ilvl="0" w:tplc="9558B7AE">
      <w:start w:val="1"/>
      <w:numFmt w:val="decimal"/>
      <w:lvlText w:val="•"/>
      <w:lvlJc w:val="left"/>
      <w:pPr>
        <w:ind w:left="720" w:hanging="360"/>
      </w:pPr>
    </w:lvl>
    <w:lvl w:ilvl="1" w:tplc="3B5E065E">
      <w:start w:val="1"/>
      <w:numFmt w:val="lowerLetter"/>
      <w:lvlText w:val="%2."/>
      <w:lvlJc w:val="left"/>
      <w:pPr>
        <w:ind w:left="1440" w:hanging="360"/>
      </w:pPr>
    </w:lvl>
    <w:lvl w:ilvl="2" w:tplc="82568BCC">
      <w:start w:val="1"/>
      <w:numFmt w:val="lowerRoman"/>
      <w:lvlText w:val="%3."/>
      <w:lvlJc w:val="right"/>
      <w:pPr>
        <w:ind w:left="2160" w:hanging="180"/>
      </w:pPr>
    </w:lvl>
    <w:lvl w:ilvl="3" w:tplc="ABEAAAC8">
      <w:start w:val="1"/>
      <w:numFmt w:val="decimal"/>
      <w:lvlText w:val="%4."/>
      <w:lvlJc w:val="left"/>
      <w:pPr>
        <w:ind w:left="2880" w:hanging="360"/>
      </w:pPr>
    </w:lvl>
    <w:lvl w:ilvl="4" w:tplc="2968C158">
      <w:start w:val="1"/>
      <w:numFmt w:val="lowerLetter"/>
      <w:lvlText w:val="%5."/>
      <w:lvlJc w:val="left"/>
      <w:pPr>
        <w:ind w:left="3600" w:hanging="360"/>
      </w:pPr>
    </w:lvl>
    <w:lvl w:ilvl="5" w:tplc="FA02BF78">
      <w:start w:val="1"/>
      <w:numFmt w:val="lowerRoman"/>
      <w:lvlText w:val="%6."/>
      <w:lvlJc w:val="right"/>
      <w:pPr>
        <w:ind w:left="4320" w:hanging="180"/>
      </w:pPr>
    </w:lvl>
    <w:lvl w:ilvl="6" w:tplc="DA98821E">
      <w:start w:val="1"/>
      <w:numFmt w:val="decimal"/>
      <w:lvlText w:val="%7."/>
      <w:lvlJc w:val="left"/>
      <w:pPr>
        <w:ind w:left="5040" w:hanging="360"/>
      </w:pPr>
    </w:lvl>
    <w:lvl w:ilvl="7" w:tplc="50705786">
      <w:start w:val="1"/>
      <w:numFmt w:val="lowerLetter"/>
      <w:lvlText w:val="%8."/>
      <w:lvlJc w:val="left"/>
      <w:pPr>
        <w:ind w:left="5760" w:hanging="360"/>
      </w:pPr>
    </w:lvl>
    <w:lvl w:ilvl="8" w:tplc="27FE832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2061E3"/>
    <w:multiLevelType w:val="hybridMultilevel"/>
    <w:tmpl w:val="FFFFFFFF"/>
    <w:lvl w:ilvl="0" w:tplc="06F2D576">
      <w:start w:val="1"/>
      <w:numFmt w:val="decimal"/>
      <w:lvlText w:val="•"/>
      <w:lvlJc w:val="left"/>
      <w:pPr>
        <w:ind w:left="720" w:hanging="360"/>
      </w:pPr>
    </w:lvl>
    <w:lvl w:ilvl="1" w:tplc="B78E6760">
      <w:start w:val="1"/>
      <w:numFmt w:val="lowerLetter"/>
      <w:lvlText w:val="%2."/>
      <w:lvlJc w:val="left"/>
      <w:pPr>
        <w:ind w:left="1800" w:hanging="360"/>
      </w:pPr>
    </w:lvl>
    <w:lvl w:ilvl="2" w:tplc="50D6B65E">
      <w:start w:val="1"/>
      <w:numFmt w:val="lowerRoman"/>
      <w:lvlText w:val="%3."/>
      <w:lvlJc w:val="right"/>
      <w:pPr>
        <w:ind w:left="2520" w:hanging="180"/>
      </w:pPr>
    </w:lvl>
    <w:lvl w:ilvl="3" w:tplc="B8760C74">
      <w:start w:val="1"/>
      <w:numFmt w:val="decimal"/>
      <w:lvlText w:val="%4."/>
      <w:lvlJc w:val="left"/>
      <w:pPr>
        <w:ind w:left="3240" w:hanging="360"/>
      </w:pPr>
    </w:lvl>
    <w:lvl w:ilvl="4" w:tplc="1B6C4412">
      <w:start w:val="1"/>
      <w:numFmt w:val="lowerLetter"/>
      <w:lvlText w:val="%5."/>
      <w:lvlJc w:val="left"/>
      <w:pPr>
        <w:ind w:left="3960" w:hanging="360"/>
      </w:pPr>
    </w:lvl>
    <w:lvl w:ilvl="5" w:tplc="D780FCF6">
      <w:start w:val="1"/>
      <w:numFmt w:val="lowerRoman"/>
      <w:lvlText w:val="%6."/>
      <w:lvlJc w:val="right"/>
      <w:pPr>
        <w:ind w:left="4680" w:hanging="180"/>
      </w:pPr>
    </w:lvl>
    <w:lvl w:ilvl="6" w:tplc="00D41622">
      <w:start w:val="1"/>
      <w:numFmt w:val="decimal"/>
      <w:lvlText w:val="%7."/>
      <w:lvlJc w:val="left"/>
      <w:pPr>
        <w:ind w:left="5400" w:hanging="360"/>
      </w:pPr>
    </w:lvl>
    <w:lvl w:ilvl="7" w:tplc="6B46C684">
      <w:start w:val="1"/>
      <w:numFmt w:val="lowerLetter"/>
      <w:lvlText w:val="%8."/>
      <w:lvlJc w:val="left"/>
      <w:pPr>
        <w:ind w:left="6120" w:hanging="360"/>
      </w:pPr>
    </w:lvl>
    <w:lvl w:ilvl="8" w:tplc="50B0EA3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6F94C42"/>
    <w:multiLevelType w:val="hybridMultilevel"/>
    <w:tmpl w:val="FFFFFFFF"/>
    <w:lvl w:ilvl="0" w:tplc="B5365D40">
      <w:start w:val="1"/>
      <w:numFmt w:val="decimal"/>
      <w:lvlText w:val="•"/>
      <w:lvlJc w:val="left"/>
      <w:pPr>
        <w:ind w:left="720" w:hanging="360"/>
      </w:pPr>
    </w:lvl>
    <w:lvl w:ilvl="1" w:tplc="DF9297A0">
      <w:start w:val="1"/>
      <w:numFmt w:val="lowerLetter"/>
      <w:lvlText w:val="%2."/>
      <w:lvlJc w:val="left"/>
      <w:pPr>
        <w:ind w:left="1440" w:hanging="360"/>
      </w:pPr>
    </w:lvl>
    <w:lvl w:ilvl="2" w:tplc="6C08D4DE">
      <w:start w:val="1"/>
      <w:numFmt w:val="lowerRoman"/>
      <w:lvlText w:val="%3."/>
      <w:lvlJc w:val="right"/>
      <w:pPr>
        <w:ind w:left="2160" w:hanging="180"/>
      </w:pPr>
    </w:lvl>
    <w:lvl w:ilvl="3" w:tplc="0354219C">
      <w:start w:val="1"/>
      <w:numFmt w:val="decimal"/>
      <w:lvlText w:val="%4."/>
      <w:lvlJc w:val="left"/>
      <w:pPr>
        <w:ind w:left="2880" w:hanging="360"/>
      </w:pPr>
    </w:lvl>
    <w:lvl w:ilvl="4" w:tplc="D34496DE">
      <w:start w:val="1"/>
      <w:numFmt w:val="lowerLetter"/>
      <w:lvlText w:val="%5."/>
      <w:lvlJc w:val="left"/>
      <w:pPr>
        <w:ind w:left="3600" w:hanging="360"/>
      </w:pPr>
    </w:lvl>
    <w:lvl w:ilvl="5" w:tplc="420C3DD4">
      <w:start w:val="1"/>
      <w:numFmt w:val="lowerRoman"/>
      <w:lvlText w:val="%6."/>
      <w:lvlJc w:val="right"/>
      <w:pPr>
        <w:ind w:left="4320" w:hanging="180"/>
      </w:pPr>
    </w:lvl>
    <w:lvl w:ilvl="6" w:tplc="826CCC7C">
      <w:start w:val="1"/>
      <w:numFmt w:val="decimal"/>
      <w:lvlText w:val="%7."/>
      <w:lvlJc w:val="left"/>
      <w:pPr>
        <w:ind w:left="5040" w:hanging="360"/>
      </w:pPr>
    </w:lvl>
    <w:lvl w:ilvl="7" w:tplc="45B6E9F0">
      <w:start w:val="1"/>
      <w:numFmt w:val="lowerLetter"/>
      <w:lvlText w:val="%8."/>
      <w:lvlJc w:val="left"/>
      <w:pPr>
        <w:ind w:left="5760" w:hanging="360"/>
      </w:pPr>
    </w:lvl>
    <w:lvl w:ilvl="8" w:tplc="1B88A7E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B41352"/>
    <w:multiLevelType w:val="hybridMultilevel"/>
    <w:tmpl w:val="FFFFFFFF"/>
    <w:lvl w:ilvl="0" w:tplc="18E67FEA">
      <w:start w:val="1"/>
      <w:numFmt w:val="decimal"/>
      <w:lvlText w:val="•"/>
      <w:lvlJc w:val="left"/>
      <w:pPr>
        <w:ind w:left="720" w:hanging="360"/>
      </w:pPr>
    </w:lvl>
    <w:lvl w:ilvl="1" w:tplc="9ACE75F4">
      <w:start w:val="1"/>
      <w:numFmt w:val="lowerLetter"/>
      <w:lvlText w:val="%2."/>
      <w:lvlJc w:val="left"/>
      <w:pPr>
        <w:ind w:left="1440" w:hanging="360"/>
      </w:pPr>
    </w:lvl>
    <w:lvl w:ilvl="2" w:tplc="76AAD3F6">
      <w:start w:val="1"/>
      <w:numFmt w:val="lowerRoman"/>
      <w:lvlText w:val="%3."/>
      <w:lvlJc w:val="right"/>
      <w:pPr>
        <w:ind w:left="2160" w:hanging="180"/>
      </w:pPr>
    </w:lvl>
    <w:lvl w:ilvl="3" w:tplc="0D8C2E14">
      <w:start w:val="1"/>
      <w:numFmt w:val="decimal"/>
      <w:lvlText w:val="%4."/>
      <w:lvlJc w:val="left"/>
      <w:pPr>
        <w:ind w:left="2880" w:hanging="360"/>
      </w:pPr>
    </w:lvl>
    <w:lvl w:ilvl="4" w:tplc="35E2671C">
      <w:start w:val="1"/>
      <w:numFmt w:val="lowerLetter"/>
      <w:lvlText w:val="%5."/>
      <w:lvlJc w:val="left"/>
      <w:pPr>
        <w:ind w:left="3600" w:hanging="360"/>
      </w:pPr>
    </w:lvl>
    <w:lvl w:ilvl="5" w:tplc="FCD2BC90">
      <w:start w:val="1"/>
      <w:numFmt w:val="lowerRoman"/>
      <w:lvlText w:val="%6."/>
      <w:lvlJc w:val="right"/>
      <w:pPr>
        <w:ind w:left="4320" w:hanging="180"/>
      </w:pPr>
    </w:lvl>
    <w:lvl w:ilvl="6" w:tplc="86E80C00">
      <w:start w:val="1"/>
      <w:numFmt w:val="decimal"/>
      <w:lvlText w:val="%7."/>
      <w:lvlJc w:val="left"/>
      <w:pPr>
        <w:ind w:left="5040" w:hanging="360"/>
      </w:pPr>
    </w:lvl>
    <w:lvl w:ilvl="7" w:tplc="DFFC750C">
      <w:start w:val="1"/>
      <w:numFmt w:val="lowerLetter"/>
      <w:lvlText w:val="%8."/>
      <w:lvlJc w:val="left"/>
      <w:pPr>
        <w:ind w:left="5760" w:hanging="360"/>
      </w:pPr>
    </w:lvl>
    <w:lvl w:ilvl="8" w:tplc="F33CE712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923905"/>
    <w:multiLevelType w:val="multilevel"/>
    <w:tmpl w:val="689EF9E8"/>
    <w:lvl w:ilvl="0">
      <w:start w:val="2"/>
      <w:numFmt w:val="decimal"/>
      <w:lvlText w:val="%1"/>
      <w:lvlJc w:val="left"/>
      <w:pPr>
        <w:ind w:left="460" w:hanging="360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2113" w:hanging="36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939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766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592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419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245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072" w:hanging="360"/>
      </w:pPr>
      <w:rPr>
        <w:rFonts w:hint="default"/>
        <w:lang w:val="es-ES" w:eastAsia="en-US" w:bidi="ar-SA"/>
      </w:rPr>
    </w:lvl>
  </w:abstractNum>
  <w:abstractNum w:abstractNumId="13" w15:restartNumberingAfterBreak="0">
    <w:nsid w:val="2C2F35E2"/>
    <w:multiLevelType w:val="multilevel"/>
    <w:tmpl w:val="BB7C27A4"/>
    <w:lvl w:ilvl="0">
      <w:start w:val="4"/>
      <w:numFmt w:val="decimal"/>
      <w:lvlText w:val="%1"/>
      <w:lvlJc w:val="left"/>
      <w:pPr>
        <w:ind w:left="461" w:hanging="361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61" w:hanging="361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>
      <w:start w:val="2"/>
      <w:numFmt w:val="decimal"/>
      <w:lvlText w:val="%1.%2.%3"/>
      <w:lvlJc w:val="left"/>
      <w:pPr>
        <w:ind w:left="641" w:hanging="541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3">
      <w:numFmt w:val="bullet"/>
      <w:lvlText w:val=""/>
      <w:lvlJc w:val="left"/>
      <w:pPr>
        <w:ind w:left="82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4">
      <w:numFmt w:val="bullet"/>
      <w:lvlText w:val="•"/>
      <w:lvlJc w:val="left"/>
      <w:pPr>
        <w:ind w:left="2796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784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772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760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748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3B057AB6"/>
    <w:multiLevelType w:val="multilevel"/>
    <w:tmpl w:val="E2B033FE"/>
    <w:lvl w:ilvl="0">
      <w:start w:val="1"/>
      <w:numFmt w:val="decimal"/>
      <w:lvlText w:val="%1"/>
      <w:lvlJc w:val="left"/>
      <w:pPr>
        <w:ind w:left="461" w:hanging="361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61" w:hanging="36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2113" w:hanging="361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939" w:hanging="36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766" w:hanging="36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592" w:hanging="36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419" w:hanging="36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245" w:hanging="36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072" w:hanging="361"/>
      </w:pPr>
      <w:rPr>
        <w:rFonts w:hint="default"/>
        <w:lang w:val="es-ES" w:eastAsia="en-US" w:bidi="ar-SA"/>
      </w:rPr>
    </w:lvl>
  </w:abstractNum>
  <w:abstractNum w:abstractNumId="15" w15:restartNumberingAfterBreak="0">
    <w:nsid w:val="3C6DAE0E"/>
    <w:multiLevelType w:val="hybridMultilevel"/>
    <w:tmpl w:val="FFFFFFFF"/>
    <w:lvl w:ilvl="0" w:tplc="4D22A56E">
      <w:start w:val="1"/>
      <w:numFmt w:val="decimal"/>
      <w:lvlText w:val="•"/>
      <w:lvlJc w:val="left"/>
      <w:pPr>
        <w:ind w:left="720" w:hanging="360"/>
      </w:pPr>
    </w:lvl>
    <w:lvl w:ilvl="1" w:tplc="1B004B74">
      <w:start w:val="1"/>
      <w:numFmt w:val="lowerLetter"/>
      <w:lvlText w:val="%2."/>
      <w:lvlJc w:val="left"/>
      <w:pPr>
        <w:ind w:left="1440" w:hanging="360"/>
      </w:pPr>
    </w:lvl>
    <w:lvl w:ilvl="2" w:tplc="316438BE">
      <w:start w:val="1"/>
      <w:numFmt w:val="lowerRoman"/>
      <w:lvlText w:val="%3."/>
      <w:lvlJc w:val="right"/>
      <w:pPr>
        <w:ind w:left="2160" w:hanging="180"/>
      </w:pPr>
    </w:lvl>
    <w:lvl w:ilvl="3" w:tplc="28C68CE0">
      <w:start w:val="1"/>
      <w:numFmt w:val="decimal"/>
      <w:lvlText w:val="%4."/>
      <w:lvlJc w:val="left"/>
      <w:pPr>
        <w:ind w:left="2880" w:hanging="360"/>
      </w:pPr>
    </w:lvl>
    <w:lvl w:ilvl="4" w:tplc="F74224C8">
      <w:start w:val="1"/>
      <w:numFmt w:val="lowerLetter"/>
      <w:lvlText w:val="%5."/>
      <w:lvlJc w:val="left"/>
      <w:pPr>
        <w:ind w:left="3600" w:hanging="360"/>
      </w:pPr>
    </w:lvl>
    <w:lvl w:ilvl="5" w:tplc="98C2D2FC">
      <w:start w:val="1"/>
      <w:numFmt w:val="lowerRoman"/>
      <w:lvlText w:val="%6."/>
      <w:lvlJc w:val="right"/>
      <w:pPr>
        <w:ind w:left="4320" w:hanging="180"/>
      </w:pPr>
    </w:lvl>
    <w:lvl w:ilvl="6" w:tplc="B6EACC62">
      <w:start w:val="1"/>
      <w:numFmt w:val="decimal"/>
      <w:lvlText w:val="%7."/>
      <w:lvlJc w:val="left"/>
      <w:pPr>
        <w:ind w:left="5040" w:hanging="360"/>
      </w:pPr>
    </w:lvl>
    <w:lvl w:ilvl="7" w:tplc="5E204C4A">
      <w:start w:val="1"/>
      <w:numFmt w:val="lowerLetter"/>
      <w:lvlText w:val="%8."/>
      <w:lvlJc w:val="left"/>
      <w:pPr>
        <w:ind w:left="5760" w:hanging="360"/>
      </w:pPr>
    </w:lvl>
    <w:lvl w:ilvl="8" w:tplc="4A16826C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6C626B"/>
    <w:multiLevelType w:val="multilevel"/>
    <w:tmpl w:val="C6DEA894"/>
    <w:lvl w:ilvl="0">
      <w:start w:val="5"/>
      <w:numFmt w:val="decimal"/>
      <w:lvlText w:val="%1"/>
      <w:lvlJc w:val="left"/>
      <w:pPr>
        <w:ind w:left="520" w:hanging="420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520" w:hanging="42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2161" w:hanging="4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981" w:hanging="4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802" w:hanging="4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622" w:hanging="4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443" w:hanging="4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263" w:hanging="4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084" w:hanging="420"/>
      </w:pPr>
      <w:rPr>
        <w:rFonts w:hint="default"/>
        <w:lang w:val="es-ES" w:eastAsia="en-US" w:bidi="ar-SA"/>
      </w:rPr>
    </w:lvl>
  </w:abstractNum>
  <w:abstractNum w:abstractNumId="17" w15:restartNumberingAfterBreak="0">
    <w:nsid w:val="4BADCAB1"/>
    <w:multiLevelType w:val="hybridMultilevel"/>
    <w:tmpl w:val="FFFFFFFF"/>
    <w:lvl w:ilvl="0" w:tplc="AA180D94">
      <w:start w:val="1"/>
      <w:numFmt w:val="decimal"/>
      <w:lvlText w:val="•"/>
      <w:lvlJc w:val="left"/>
      <w:pPr>
        <w:ind w:left="720" w:hanging="360"/>
      </w:pPr>
    </w:lvl>
    <w:lvl w:ilvl="1" w:tplc="32BA88B0">
      <w:start w:val="1"/>
      <w:numFmt w:val="lowerLetter"/>
      <w:lvlText w:val="%2."/>
      <w:lvlJc w:val="left"/>
      <w:pPr>
        <w:ind w:left="1440" w:hanging="360"/>
      </w:pPr>
    </w:lvl>
    <w:lvl w:ilvl="2" w:tplc="71E848E8">
      <w:start w:val="1"/>
      <w:numFmt w:val="lowerRoman"/>
      <w:lvlText w:val="%3."/>
      <w:lvlJc w:val="right"/>
      <w:pPr>
        <w:ind w:left="2160" w:hanging="180"/>
      </w:pPr>
    </w:lvl>
    <w:lvl w:ilvl="3" w:tplc="4AD65282">
      <w:start w:val="1"/>
      <w:numFmt w:val="decimal"/>
      <w:lvlText w:val="%4."/>
      <w:lvlJc w:val="left"/>
      <w:pPr>
        <w:ind w:left="2880" w:hanging="360"/>
      </w:pPr>
    </w:lvl>
    <w:lvl w:ilvl="4" w:tplc="BE041378">
      <w:start w:val="1"/>
      <w:numFmt w:val="lowerLetter"/>
      <w:lvlText w:val="%5."/>
      <w:lvlJc w:val="left"/>
      <w:pPr>
        <w:ind w:left="3600" w:hanging="360"/>
      </w:pPr>
    </w:lvl>
    <w:lvl w:ilvl="5" w:tplc="2BCCADCE">
      <w:start w:val="1"/>
      <w:numFmt w:val="lowerRoman"/>
      <w:lvlText w:val="%6."/>
      <w:lvlJc w:val="right"/>
      <w:pPr>
        <w:ind w:left="4320" w:hanging="180"/>
      </w:pPr>
    </w:lvl>
    <w:lvl w:ilvl="6" w:tplc="2E783996">
      <w:start w:val="1"/>
      <w:numFmt w:val="decimal"/>
      <w:lvlText w:val="%7."/>
      <w:lvlJc w:val="left"/>
      <w:pPr>
        <w:ind w:left="5040" w:hanging="360"/>
      </w:pPr>
    </w:lvl>
    <w:lvl w:ilvl="7" w:tplc="995279DE">
      <w:start w:val="1"/>
      <w:numFmt w:val="lowerLetter"/>
      <w:lvlText w:val="%8."/>
      <w:lvlJc w:val="left"/>
      <w:pPr>
        <w:ind w:left="5760" w:hanging="360"/>
      </w:pPr>
    </w:lvl>
    <w:lvl w:ilvl="8" w:tplc="B4E416DC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404BA7"/>
    <w:multiLevelType w:val="hybridMultilevel"/>
    <w:tmpl w:val="0276C2FA"/>
    <w:lvl w:ilvl="0" w:tplc="A12E147C">
      <w:numFmt w:val="bullet"/>
      <w:lvlText w:val=""/>
      <w:lvlJc w:val="left"/>
      <w:pPr>
        <w:ind w:left="82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48DEBFFC">
      <w:numFmt w:val="bullet"/>
      <w:lvlText w:val="•"/>
      <w:lvlJc w:val="left"/>
      <w:pPr>
        <w:ind w:left="1610" w:hanging="360"/>
      </w:pPr>
      <w:rPr>
        <w:rFonts w:hint="default"/>
        <w:lang w:val="es-ES" w:eastAsia="en-US" w:bidi="ar-SA"/>
      </w:rPr>
    </w:lvl>
    <w:lvl w:ilvl="2" w:tplc="CA18B540">
      <w:numFmt w:val="bullet"/>
      <w:lvlText w:val="•"/>
      <w:lvlJc w:val="left"/>
      <w:pPr>
        <w:ind w:left="2401" w:hanging="360"/>
      </w:pPr>
      <w:rPr>
        <w:rFonts w:hint="default"/>
        <w:lang w:val="es-ES" w:eastAsia="en-US" w:bidi="ar-SA"/>
      </w:rPr>
    </w:lvl>
    <w:lvl w:ilvl="3" w:tplc="DE284B7A">
      <w:numFmt w:val="bullet"/>
      <w:lvlText w:val="•"/>
      <w:lvlJc w:val="left"/>
      <w:pPr>
        <w:ind w:left="3191" w:hanging="360"/>
      </w:pPr>
      <w:rPr>
        <w:rFonts w:hint="default"/>
        <w:lang w:val="es-ES" w:eastAsia="en-US" w:bidi="ar-SA"/>
      </w:rPr>
    </w:lvl>
    <w:lvl w:ilvl="4" w:tplc="EFD663EC">
      <w:numFmt w:val="bullet"/>
      <w:lvlText w:val="•"/>
      <w:lvlJc w:val="left"/>
      <w:pPr>
        <w:ind w:left="3982" w:hanging="360"/>
      </w:pPr>
      <w:rPr>
        <w:rFonts w:hint="default"/>
        <w:lang w:val="es-ES" w:eastAsia="en-US" w:bidi="ar-SA"/>
      </w:rPr>
    </w:lvl>
    <w:lvl w:ilvl="5" w:tplc="F404CCA8">
      <w:numFmt w:val="bullet"/>
      <w:lvlText w:val="•"/>
      <w:lvlJc w:val="left"/>
      <w:pPr>
        <w:ind w:left="4772" w:hanging="360"/>
      </w:pPr>
      <w:rPr>
        <w:rFonts w:hint="default"/>
        <w:lang w:val="es-ES" w:eastAsia="en-US" w:bidi="ar-SA"/>
      </w:rPr>
    </w:lvl>
    <w:lvl w:ilvl="6" w:tplc="F4C4B53E">
      <w:numFmt w:val="bullet"/>
      <w:lvlText w:val="•"/>
      <w:lvlJc w:val="left"/>
      <w:pPr>
        <w:ind w:left="5563" w:hanging="360"/>
      </w:pPr>
      <w:rPr>
        <w:rFonts w:hint="default"/>
        <w:lang w:val="es-ES" w:eastAsia="en-US" w:bidi="ar-SA"/>
      </w:rPr>
    </w:lvl>
    <w:lvl w:ilvl="7" w:tplc="8F5C2FE6">
      <w:numFmt w:val="bullet"/>
      <w:lvlText w:val="•"/>
      <w:lvlJc w:val="left"/>
      <w:pPr>
        <w:ind w:left="6353" w:hanging="360"/>
      </w:pPr>
      <w:rPr>
        <w:rFonts w:hint="default"/>
        <w:lang w:val="es-ES" w:eastAsia="en-US" w:bidi="ar-SA"/>
      </w:rPr>
    </w:lvl>
    <w:lvl w:ilvl="8" w:tplc="ED0CA714">
      <w:numFmt w:val="bullet"/>
      <w:lvlText w:val="•"/>
      <w:lvlJc w:val="left"/>
      <w:pPr>
        <w:ind w:left="7144" w:hanging="360"/>
      </w:pPr>
      <w:rPr>
        <w:rFonts w:hint="default"/>
        <w:lang w:val="es-ES" w:eastAsia="en-US" w:bidi="ar-SA"/>
      </w:rPr>
    </w:lvl>
  </w:abstractNum>
  <w:abstractNum w:abstractNumId="19" w15:restartNumberingAfterBreak="0">
    <w:nsid w:val="5FFD7D01"/>
    <w:multiLevelType w:val="hybridMultilevel"/>
    <w:tmpl w:val="FFFFFFFF"/>
    <w:lvl w:ilvl="0" w:tplc="B0E60A6A">
      <w:start w:val="1"/>
      <w:numFmt w:val="decimal"/>
      <w:lvlText w:val="•"/>
      <w:lvlJc w:val="left"/>
      <w:pPr>
        <w:ind w:left="720" w:hanging="360"/>
      </w:pPr>
    </w:lvl>
    <w:lvl w:ilvl="1" w:tplc="069007A4">
      <w:start w:val="1"/>
      <w:numFmt w:val="lowerLetter"/>
      <w:lvlText w:val="%2."/>
      <w:lvlJc w:val="left"/>
      <w:pPr>
        <w:ind w:left="1440" w:hanging="360"/>
      </w:pPr>
    </w:lvl>
    <w:lvl w:ilvl="2" w:tplc="5FB64DD6">
      <w:start w:val="1"/>
      <w:numFmt w:val="lowerRoman"/>
      <w:lvlText w:val="%3."/>
      <w:lvlJc w:val="right"/>
      <w:pPr>
        <w:ind w:left="2160" w:hanging="180"/>
      </w:pPr>
    </w:lvl>
    <w:lvl w:ilvl="3" w:tplc="6D3E44E2">
      <w:start w:val="1"/>
      <w:numFmt w:val="decimal"/>
      <w:lvlText w:val="%4."/>
      <w:lvlJc w:val="left"/>
      <w:pPr>
        <w:ind w:left="2880" w:hanging="360"/>
      </w:pPr>
    </w:lvl>
    <w:lvl w:ilvl="4" w:tplc="E4A63CD0">
      <w:start w:val="1"/>
      <w:numFmt w:val="lowerLetter"/>
      <w:lvlText w:val="%5."/>
      <w:lvlJc w:val="left"/>
      <w:pPr>
        <w:ind w:left="3600" w:hanging="360"/>
      </w:pPr>
    </w:lvl>
    <w:lvl w:ilvl="5" w:tplc="69E4CF8C">
      <w:start w:val="1"/>
      <w:numFmt w:val="lowerRoman"/>
      <w:lvlText w:val="%6."/>
      <w:lvlJc w:val="right"/>
      <w:pPr>
        <w:ind w:left="4320" w:hanging="180"/>
      </w:pPr>
    </w:lvl>
    <w:lvl w:ilvl="6" w:tplc="C488191C">
      <w:start w:val="1"/>
      <w:numFmt w:val="decimal"/>
      <w:lvlText w:val="%7."/>
      <w:lvlJc w:val="left"/>
      <w:pPr>
        <w:ind w:left="5040" w:hanging="360"/>
      </w:pPr>
    </w:lvl>
    <w:lvl w:ilvl="7" w:tplc="AA74D994">
      <w:start w:val="1"/>
      <w:numFmt w:val="lowerLetter"/>
      <w:lvlText w:val="%8."/>
      <w:lvlJc w:val="left"/>
      <w:pPr>
        <w:ind w:left="5760" w:hanging="360"/>
      </w:pPr>
    </w:lvl>
    <w:lvl w:ilvl="8" w:tplc="C448AF4E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169C3C"/>
    <w:multiLevelType w:val="hybridMultilevel"/>
    <w:tmpl w:val="FFFFFFFF"/>
    <w:lvl w:ilvl="0" w:tplc="AA26009C">
      <w:start w:val="1"/>
      <w:numFmt w:val="decimal"/>
      <w:lvlText w:val="•"/>
      <w:lvlJc w:val="left"/>
      <w:pPr>
        <w:ind w:left="720" w:hanging="360"/>
      </w:pPr>
    </w:lvl>
    <w:lvl w:ilvl="1" w:tplc="B1DE3D4C">
      <w:start w:val="1"/>
      <w:numFmt w:val="lowerLetter"/>
      <w:lvlText w:val="%2."/>
      <w:lvlJc w:val="left"/>
      <w:pPr>
        <w:ind w:left="1440" w:hanging="360"/>
      </w:pPr>
    </w:lvl>
    <w:lvl w:ilvl="2" w:tplc="0CE07408">
      <w:start w:val="1"/>
      <w:numFmt w:val="lowerRoman"/>
      <w:lvlText w:val="%3."/>
      <w:lvlJc w:val="right"/>
      <w:pPr>
        <w:ind w:left="2160" w:hanging="180"/>
      </w:pPr>
    </w:lvl>
    <w:lvl w:ilvl="3" w:tplc="FA7C1316">
      <w:start w:val="1"/>
      <w:numFmt w:val="decimal"/>
      <w:lvlText w:val="%4."/>
      <w:lvlJc w:val="left"/>
      <w:pPr>
        <w:ind w:left="2880" w:hanging="360"/>
      </w:pPr>
    </w:lvl>
    <w:lvl w:ilvl="4" w:tplc="A9549E5C">
      <w:start w:val="1"/>
      <w:numFmt w:val="lowerLetter"/>
      <w:lvlText w:val="%5."/>
      <w:lvlJc w:val="left"/>
      <w:pPr>
        <w:ind w:left="3600" w:hanging="360"/>
      </w:pPr>
    </w:lvl>
    <w:lvl w:ilvl="5" w:tplc="B4C6ABC4">
      <w:start w:val="1"/>
      <w:numFmt w:val="lowerRoman"/>
      <w:lvlText w:val="%6."/>
      <w:lvlJc w:val="right"/>
      <w:pPr>
        <w:ind w:left="4320" w:hanging="180"/>
      </w:pPr>
    </w:lvl>
    <w:lvl w:ilvl="6" w:tplc="2D58DA38">
      <w:start w:val="1"/>
      <w:numFmt w:val="decimal"/>
      <w:lvlText w:val="%7."/>
      <w:lvlJc w:val="left"/>
      <w:pPr>
        <w:ind w:left="5040" w:hanging="360"/>
      </w:pPr>
    </w:lvl>
    <w:lvl w:ilvl="7" w:tplc="4B8826B2">
      <w:start w:val="1"/>
      <w:numFmt w:val="lowerLetter"/>
      <w:lvlText w:val="%8."/>
      <w:lvlJc w:val="left"/>
      <w:pPr>
        <w:ind w:left="5760" w:hanging="360"/>
      </w:pPr>
    </w:lvl>
    <w:lvl w:ilvl="8" w:tplc="C7465DB2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5F6C73"/>
    <w:multiLevelType w:val="hybridMultilevel"/>
    <w:tmpl w:val="B186EC72"/>
    <w:lvl w:ilvl="0" w:tplc="8B083806">
      <w:start w:val="1"/>
      <w:numFmt w:val="decimal"/>
      <w:lvlText w:val="%1."/>
      <w:lvlJc w:val="left"/>
      <w:pPr>
        <w:ind w:left="601" w:hanging="360"/>
      </w:pPr>
      <w:rPr>
        <w:rFonts w:hint="default"/>
        <w:spacing w:val="-1"/>
        <w:w w:val="96"/>
        <w:lang w:val="es-ES" w:eastAsia="en-US" w:bidi="ar-SA"/>
      </w:rPr>
    </w:lvl>
    <w:lvl w:ilvl="1" w:tplc="C38A3C90">
      <w:numFmt w:val="bullet"/>
      <w:lvlText w:val="•"/>
      <w:lvlJc w:val="left"/>
      <w:pPr>
        <w:ind w:left="1048" w:hanging="360"/>
      </w:pPr>
      <w:rPr>
        <w:rFonts w:hint="default"/>
        <w:lang w:val="es-ES" w:eastAsia="en-US" w:bidi="ar-SA"/>
      </w:rPr>
    </w:lvl>
    <w:lvl w:ilvl="2" w:tplc="C4E6635A">
      <w:numFmt w:val="bullet"/>
      <w:lvlText w:val="•"/>
      <w:lvlJc w:val="left"/>
      <w:pPr>
        <w:ind w:left="1496" w:hanging="360"/>
      </w:pPr>
      <w:rPr>
        <w:rFonts w:hint="default"/>
        <w:lang w:val="es-ES" w:eastAsia="en-US" w:bidi="ar-SA"/>
      </w:rPr>
    </w:lvl>
    <w:lvl w:ilvl="3" w:tplc="EEB09742">
      <w:numFmt w:val="bullet"/>
      <w:lvlText w:val="•"/>
      <w:lvlJc w:val="left"/>
      <w:pPr>
        <w:ind w:left="1944" w:hanging="360"/>
      </w:pPr>
      <w:rPr>
        <w:rFonts w:hint="default"/>
        <w:lang w:val="es-ES" w:eastAsia="en-US" w:bidi="ar-SA"/>
      </w:rPr>
    </w:lvl>
    <w:lvl w:ilvl="4" w:tplc="57387BEE">
      <w:numFmt w:val="bullet"/>
      <w:lvlText w:val="•"/>
      <w:lvlJc w:val="left"/>
      <w:pPr>
        <w:ind w:left="2392" w:hanging="360"/>
      </w:pPr>
      <w:rPr>
        <w:rFonts w:hint="default"/>
        <w:lang w:val="es-ES" w:eastAsia="en-US" w:bidi="ar-SA"/>
      </w:rPr>
    </w:lvl>
    <w:lvl w:ilvl="5" w:tplc="F522B120">
      <w:numFmt w:val="bullet"/>
      <w:lvlText w:val="•"/>
      <w:lvlJc w:val="left"/>
      <w:pPr>
        <w:ind w:left="2840" w:hanging="360"/>
      </w:pPr>
      <w:rPr>
        <w:rFonts w:hint="default"/>
        <w:lang w:val="es-ES" w:eastAsia="en-US" w:bidi="ar-SA"/>
      </w:rPr>
    </w:lvl>
    <w:lvl w:ilvl="6" w:tplc="884E789C">
      <w:numFmt w:val="bullet"/>
      <w:lvlText w:val="•"/>
      <w:lvlJc w:val="left"/>
      <w:pPr>
        <w:ind w:left="3288" w:hanging="360"/>
      </w:pPr>
      <w:rPr>
        <w:rFonts w:hint="default"/>
        <w:lang w:val="es-ES" w:eastAsia="en-US" w:bidi="ar-SA"/>
      </w:rPr>
    </w:lvl>
    <w:lvl w:ilvl="7" w:tplc="5B2ACEFE">
      <w:numFmt w:val="bullet"/>
      <w:lvlText w:val="•"/>
      <w:lvlJc w:val="left"/>
      <w:pPr>
        <w:ind w:left="3736" w:hanging="360"/>
      </w:pPr>
      <w:rPr>
        <w:rFonts w:hint="default"/>
        <w:lang w:val="es-ES" w:eastAsia="en-US" w:bidi="ar-SA"/>
      </w:rPr>
    </w:lvl>
    <w:lvl w:ilvl="8" w:tplc="83D28714">
      <w:numFmt w:val="bullet"/>
      <w:lvlText w:val="•"/>
      <w:lvlJc w:val="left"/>
      <w:pPr>
        <w:ind w:left="4185" w:hanging="360"/>
      </w:pPr>
      <w:rPr>
        <w:rFonts w:hint="default"/>
        <w:lang w:val="es-ES" w:eastAsia="en-US" w:bidi="ar-SA"/>
      </w:rPr>
    </w:lvl>
  </w:abstractNum>
  <w:abstractNum w:abstractNumId="22" w15:restartNumberingAfterBreak="0">
    <w:nsid w:val="70D818DE"/>
    <w:multiLevelType w:val="hybridMultilevel"/>
    <w:tmpl w:val="FFFFFFFF"/>
    <w:lvl w:ilvl="0" w:tplc="A9F8FBCA">
      <w:start w:val="1"/>
      <w:numFmt w:val="decimal"/>
      <w:lvlText w:val="•"/>
      <w:lvlJc w:val="left"/>
      <w:pPr>
        <w:ind w:left="720" w:hanging="360"/>
      </w:pPr>
    </w:lvl>
    <w:lvl w:ilvl="1" w:tplc="F6DCF69C">
      <w:start w:val="1"/>
      <w:numFmt w:val="lowerLetter"/>
      <w:lvlText w:val="%2."/>
      <w:lvlJc w:val="left"/>
      <w:pPr>
        <w:ind w:left="1440" w:hanging="360"/>
      </w:pPr>
    </w:lvl>
    <w:lvl w:ilvl="2" w:tplc="556CA13A">
      <w:start w:val="1"/>
      <w:numFmt w:val="lowerRoman"/>
      <w:lvlText w:val="%3."/>
      <w:lvlJc w:val="right"/>
      <w:pPr>
        <w:ind w:left="2160" w:hanging="180"/>
      </w:pPr>
    </w:lvl>
    <w:lvl w:ilvl="3" w:tplc="C664A0D6">
      <w:start w:val="1"/>
      <w:numFmt w:val="decimal"/>
      <w:lvlText w:val="%4."/>
      <w:lvlJc w:val="left"/>
      <w:pPr>
        <w:ind w:left="2880" w:hanging="360"/>
      </w:pPr>
    </w:lvl>
    <w:lvl w:ilvl="4" w:tplc="98A465E0">
      <w:start w:val="1"/>
      <w:numFmt w:val="lowerLetter"/>
      <w:lvlText w:val="%5."/>
      <w:lvlJc w:val="left"/>
      <w:pPr>
        <w:ind w:left="3600" w:hanging="360"/>
      </w:pPr>
    </w:lvl>
    <w:lvl w:ilvl="5" w:tplc="ABA6ADFA">
      <w:start w:val="1"/>
      <w:numFmt w:val="lowerRoman"/>
      <w:lvlText w:val="%6."/>
      <w:lvlJc w:val="right"/>
      <w:pPr>
        <w:ind w:left="4320" w:hanging="180"/>
      </w:pPr>
    </w:lvl>
    <w:lvl w:ilvl="6" w:tplc="E64A20BE">
      <w:start w:val="1"/>
      <w:numFmt w:val="decimal"/>
      <w:lvlText w:val="%7."/>
      <w:lvlJc w:val="left"/>
      <w:pPr>
        <w:ind w:left="5040" w:hanging="360"/>
      </w:pPr>
    </w:lvl>
    <w:lvl w:ilvl="7" w:tplc="638ED3EA">
      <w:start w:val="1"/>
      <w:numFmt w:val="lowerLetter"/>
      <w:lvlText w:val="%8."/>
      <w:lvlJc w:val="left"/>
      <w:pPr>
        <w:ind w:left="5760" w:hanging="360"/>
      </w:pPr>
    </w:lvl>
    <w:lvl w:ilvl="8" w:tplc="3A482E72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2356D9"/>
    <w:multiLevelType w:val="hybridMultilevel"/>
    <w:tmpl w:val="FFFFFFFF"/>
    <w:lvl w:ilvl="0" w:tplc="19E47E0C">
      <w:start w:val="1"/>
      <w:numFmt w:val="decimal"/>
      <w:lvlText w:val="•"/>
      <w:lvlJc w:val="left"/>
      <w:pPr>
        <w:ind w:left="720" w:hanging="360"/>
      </w:pPr>
    </w:lvl>
    <w:lvl w:ilvl="1" w:tplc="0C1280B0">
      <w:start w:val="1"/>
      <w:numFmt w:val="lowerLetter"/>
      <w:lvlText w:val="%2."/>
      <w:lvlJc w:val="left"/>
      <w:pPr>
        <w:ind w:left="1440" w:hanging="360"/>
      </w:pPr>
    </w:lvl>
    <w:lvl w:ilvl="2" w:tplc="6C3C9068">
      <w:start w:val="1"/>
      <w:numFmt w:val="lowerRoman"/>
      <w:lvlText w:val="%3."/>
      <w:lvlJc w:val="right"/>
      <w:pPr>
        <w:ind w:left="2160" w:hanging="180"/>
      </w:pPr>
    </w:lvl>
    <w:lvl w:ilvl="3" w:tplc="8376C242">
      <w:start w:val="1"/>
      <w:numFmt w:val="decimal"/>
      <w:lvlText w:val="%4."/>
      <w:lvlJc w:val="left"/>
      <w:pPr>
        <w:ind w:left="2880" w:hanging="360"/>
      </w:pPr>
    </w:lvl>
    <w:lvl w:ilvl="4" w:tplc="D9F0763C">
      <w:start w:val="1"/>
      <w:numFmt w:val="lowerLetter"/>
      <w:lvlText w:val="%5."/>
      <w:lvlJc w:val="left"/>
      <w:pPr>
        <w:ind w:left="3600" w:hanging="360"/>
      </w:pPr>
    </w:lvl>
    <w:lvl w:ilvl="5" w:tplc="60DEC18E">
      <w:start w:val="1"/>
      <w:numFmt w:val="lowerRoman"/>
      <w:lvlText w:val="%6."/>
      <w:lvlJc w:val="right"/>
      <w:pPr>
        <w:ind w:left="4320" w:hanging="180"/>
      </w:pPr>
    </w:lvl>
    <w:lvl w:ilvl="6" w:tplc="091E3D9C">
      <w:start w:val="1"/>
      <w:numFmt w:val="decimal"/>
      <w:lvlText w:val="%7."/>
      <w:lvlJc w:val="left"/>
      <w:pPr>
        <w:ind w:left="5040" w:hanging="360"/>
      </w:pPr>
    </w:lvl>
    <w:lvl w:ilvl="7" w:tplc="DE5028BE">
      <w:start w:val="1"/>
      <w:numFmt w:val="lowerLetter"/>
      <w:lvlText w:val="%8."/>
      <w:lvlJc w:val="left"/>
      <w:pPr>
        <w:ind w:left="5760" w:hanging="360"/>
      </w:pPr>
    </w:lvl>
    <w:lvl w:ilvl="8" w:tplc="7CB4700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600904"/>
    <w:multiLevelType w:val="multilevel"/>
    <w:tmpl w:val="35BE3FB8"/>
    <w:lvl w:ilvl="0">
      <w:start w:val="4"/>
      <w:numFmt w:val="decimal"/>
      <w:lvlText w:val="%1"/>
      <w:lvlJc w:val="left"/>
      <w:pPr>
        <w:ind w:left="461" w:hanging="361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61" w:hanging="36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2113" w:hanging="361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939" w:hanging="36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766" w:hanging="36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592" w:hanging="36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419" w:hanging="36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245" w:hanging="36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072" w:hanging="361"/>
      </w:pPr>
      <w:rPr>
        <w:rFonts w:hint="default"/>
        <w:lang w:val="es-ES" w:eastAsia="en-US" w:bidi="ar-SA"/>
      </w:rPr>
    </w:lvl>
  </w:abstractNum>
  <w:abstractNum w:abstractNumId="25" w15:restartNumberingAfterBreak="0">
    <w:nsid w:val="764E853D"/>
    <w:multiLevelType w:val="hybridMultilevel"/>
    <w:tmpl w:val="FFFFFFFF"/>
    <w:lvl w:ilvl="0" w:tplc="4AEA7568">
      <w:start w:val="1"/>
      <w:numFmt w:val="decimal"/>
      <w:lvlText w:val="•"/>
      <w:lvlJc w:val="left"/>
      <w:pPr>
        <w:ind w:left="720" w:hanging="360"/>
      </w:pPr>
    </w:lvl>
    <w:lvl w:ilvl="1" w:tplc="7B500860">
      <w:start w:val="1"/>
      <w:numFmt w:val="lowerLetter"/>
      <w:lvlText w:val="%2."/>
      <w:lvlJc w:val="left"/>
      <w:pPr>
        <w:ind w:left="1440" w:hanging="360"/>
      </w:pPr>
    </w:lvl>
    <w:lvl w:ilvl="2" w:tplc="BD6EB408">
      <w:start w:val="1"/>
      <w:numFmt w:val="lowerRoman"/>
      <w:lvlText w:val="%3."/>
      <w:lvlJc w:val="right"/>
      <w:pPr>
        <w:ind w:left="2160" w:hanging="180"/>
      </w:pPr>
    </w:lvl>
    <w:lvl w:ilvl="3" w:tplc="2BBACF52">
      <w:start w:val="1"/>
      <w:numFmt w:val="decimal"/>
      <w:lvlText w:val="%4."/>
      <w:lvlJc w:val="left"/>
      <w:pPr>
        <w:ind w:left="2880" w:hanging="360"/>
      </w:pPr>
    </w:lvl>
    <w:lvl w:ilvl="4" w:tplc="0CBCE294">
      <w:start w:val="1"/>
      <w:numFmt w:val="lowerLetter"/>
      <w:lvlText w:val="%5."/>
      <w:lvlJc w:val="left"/>
      <w:pPr>
        <w:ind w:left="3600" w:hanging="360"/>
      </w:pPr>
    </w:lvl>
    <w:lvl w:ilvl="5" w:tplc="026AFC8E">
      <w:start w:val="1"/>
      <w:numFmt w:val="lowerRoman"/>
      <w:lvlText w:val="%6."/>
      <w:lvlJc w:val="right"/>
      <w:pPr>
        <w:ind w:left="4320" w:hanging="180"/>
      </w:pPr>
    </w:lvl>
    <w:lvl w:ilvl="6" w:tplc="5AE09982">
      <w:start w:val="1"/>
      <w:numFmt w:val="decimal"/>
      <w:lvlText w:val="%7."/>
      <w:lvlJc w:val="left"/>
      <w:pPr>
        <w:ind w:left="5040" w:hanging="360"/>
      </w:pPr>
    </w:lvl>
    <w:lvl w:ilvl="7" w:tplc="BADADF84">
      <w:start w:val="1"/>
      <w:numFmt w:val="lowerLetter"/>
      <w:lvlText w:val="%8."/>
      <w:lvlJc w:val="left"/>
      <w:pPr>
        <w:ind w:left="5760" w:hanging="360"/>
      </w:pPr>
    </w:lvl>
    <w:lvl w:ilvl="8" w:tplc="7A825B0E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3E51EA"/>
    <w:multiLevelType w:val="multilevel"/>
    <w:tmpl w:val="A8AAFBB0"/>
    <w:lvl w:ilvl="0">
      <w:start w:val="3"/>
      <w:numFmt w:val="decimal"/>
      <w:lvlText w:val="%1"/>
      <w:lvlJc w:val="left"/>
      <w:pPr>
        <w:ind w:left="520" w:hanging="420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520" w:hanging="420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700" w:hanging="600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3">
      <w:numFmt w:val="bullet"/>
      <w:lvlText w:val=""/>
      <w:lvlJc w:val="left"/>
      <w:pPr>
        <w:ind w:left="82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4">
      <w:numFmt w:val="bullet"/>
      <w:lvlText w:val="•"/>
      <w:lvlJc w:val="left"/>
      <w:pPr>
        <w:ind w:left="2796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784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772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760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748" w:hanging="360"/>
      </w:pPr>
      <w:rPr>
        <w:rFonts w:hint="default"/>
        <w:lang w:val="es-ES" w:eastAsia="en-US" w:bidi="ar-SA"/>
      </w:rPr>
    </w:lvl>
  </w:abstractNum>
  <w:num w:numId="1" w16cid:durableId="368260060">
    <w:abstractNumId w:val="18"/>
  </w:num>
  <w:num w:numId="2" w16cid:durableId="820078891">
    <w:abstractNumId w:val="4"/>
  </w:num>
  <w:num w:numId="3" w16cid:durableId="1206479663">
    <w:abstractNumId w:val="13"/>
  </w:num>
  <w:num w:numId="4" w16cid:durableId="897008468">
    <w:abstractNumId w:val="5"/>
  </w:num>
  <w:num w:numId="5" w16cid:durableId="1755853560">
    <w:abstractNumId w:val="26"/>
  </w:num>
  <w:num w:numId="6" w16cid:durableId="2047607734">
    <w:abstractNumId w:val="7"/>
  </w:num>
  <w:num w:numId="7" w16cid:durableId="1312061502">
    <w:abstractNumId w:val="6"/>
  </w:num>
  <w:num w:numId="8" w16cid:durableId="2018380631">
    <w:abstractNumId w:val="16"/>
  </w:num>
  <w:num w:numId="9" w16cid:durableId="1837649134">
    <w:abstractNumId w:val="24"/>
  </w:num>
  <w:num w:numId="10" w16cid:durableId="570821480">
    <w:abstractNumId w:val="1"/>
  </w:num>
  <w:num w:numId="11" w16cid:durableId="1250506920">
    <w:abstractNumId w:val="12"/>
  </w:num>
  <w:num w:numId="12" w16cid:durableId="196890362">
    <w:abstractNumId w:val="14"/>
  </w:num>
  <w:num w:numId="13" w16cid:durableId="1872456645">
    <w:abstractNumId w:val="21"/>
  </w:num>
  <w:num w:numId="14" w16cid:durableId="1055589468">
    <w:abstractNumId w:val="17"/>
  </w:num>
  <w:num w:numId="15" w16cid:durableId="979264968">
    <w:abstractNumId w:val="0"/>
  </w:num>
  <w:num w:numId="16" w16cid:durableId="285625429">
    <w:abstractNumId w:val="3"/>
  </w:num>
  <w:num w:numId="17" w16cid:durableId="337580284">
    <w:abstractNumId w:val="22"/>
  </w:num>
  <w:num w:numId="18" w16cid:durableId="1303149111">
    <w:abstractNumId w:val="19"/>
  </w:num>
  <w:num w:numId="19" w16cid:durableId="1386949788">
    <w:abstractNumId w:val="23"/>
  </w:num>
  <w:num w:numId="20" w16cid:durableId="1074471133">
    <w:abstractNumId w:val="20"/>
  </w:num>
  <w:num w:numId="21" w16cid:durableId="1035733726">
    <w:abstractNumId w:val="25"/>
  </w:num>
  <w:num w:numId="22" w16cid:durableId="2009861519">
    <w:abstractNumId w:val="15"/>
  </w:num>
  <w:num w:numId="23" w16cid:durableId="1358316049">
    <w:abstractNumId w:val="8"/>
  </w:num>
  <w:num w:numId="24" w16cid:durableId="75782650">
    <w:abstractNumId w:val="10"/>
  </w:num>
  <w:num w:numId="25" w16cid:durableId="1437795407">
    <w:abstractNumId w:val="11"/>
  </w:num>
  <w:num w:numId="26" w16cid:durableId="1374577316">
    <w:abstractNumId w:val="2"/>
  </w:num>
  <w:num w:numId="27" w16cid:durableId="461773878">
    <w:abstractNumId w:val="9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93"/>
  <w:trackRevisions w:val="false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D1579"/>
    <w:rsid w:val="00017140"/>
    <w:rsid w:val="00020097"/>
    <w:rsid w:val="00024FCC"/>
    <w:rsid w:val="000379CA"/>
    <w:rsid w:val="000713BC"/>
    <w:rsid w:val="00091396"/>
    <w:rsid w:val="00093AFB"/>
    <w:rsid w:val="00093EA0"/>
    <w:rsid w:val="000A4E24"/>
    <w:rsid w:val="000A6202"/>
    <w:rsid w:val="000C50F0"/>
    <w:rsid w:val="000C5F9B"/>
    <w:rsid w:val="000C779B"/>
    <w:rsid w:val="001277E7"/>
    <w:rsid w:val="0015637F"/>
    <w:rsid w:val="00156FE6"/>
    <w:rsid w:val="00170102"/>
    <w:rsid w:val="001B742A"/>
    <w:rsid w:val="001D1E34"/>
    <w:rsid w:val="001D3288"/>
    <w:rsid w:val="001E2856"/>
    <w:rsid w:val="0020196C"/>
    <w:rsid w:val="00240664"/>
    <w:rsid w:val="00242A36"/>
    <w:rsid w:val="00247151"/>
    <w:rsid w:val="0028760C"/>
    <w:rsid w:val="00290D35"/>
    <w:rsid w:val="00292C63"/>
    <w:rsid w:val="002C783D"/>
    <w:rsid w:val="002D25FB"/>
    <w:rsid w:val="002F5E34"/>
    <w:rsid w:val="00304B74"/>
    <w:rsid w:val="00354DDE"/>
    <w:rsid w:val="003B3DA5"/>
    <w:rsid w:val="003C2502"/>
    <w:rsid w:val="00401AB3"/>
    <w:rsid w:val="004138CD"/>
    <w:rsid w:val="00447C25"/>
    <w:rsid w:val="00463B69"/>
    <w:rsid w:val="00464C92"/>
    <w:rsid w:val="00477349"/>
    <w:rsid w:val="00482A26"/>
    <w:rsid w:val="004852AF"/>
    <w:rsid w:val="00492C2D"/>
    <w:rsid w:val="00495B99"/>
    <w:rsid w:val="0049615E"/>
    <w:rsid w:val="00497B62"/>
    <w:rsid w:val="004B64A4"/>
    <w:rsid w:val="004C0839"/>
    <w:rsid w:val="004C1618"/>
    <w:rsid w:val="004F3988"/>
    <w:rsid w:val="00500A11"/>
    <w:rsid w:val="0051599B"/>
    <w:rsid w:val="00537D74"/>
    <w:rsid w:val="00545BFA"/>
    <w:rsid w:val="005621F3"/>
    <w:rsid w:val="005643E7"/>
    <w:rsid w:val="00572F6F"/>
    <w:rsid w:val="00580165"/>
    <w:rsid w:val="00596BDB"/>
    <w:rsid w:val="005A217D"/>
    <w:rsid w:val="005C3DC7"/>
    <w:rsid w:val="005E3269"/>
    <w:rsid w:val="005F59AC"/>
    <w:rsid w:val="00602F01"/>
    <w:rsid w:val="006036E9"/>
    <w:rsid w:val="0061552F"/>
    <w:rsid w:val="0062491E"/>
    <w:rsid w:val="0066034E"/>
    <w:rsid w:val="00663160"/>
    <w:rsid w:val="00683912"/>
    <w:rsid w:val="00691644"/>
    <w:rsid w:val="0069176E"/>
    <w:rsid w:val="006D7F73"/>
    <w:rsid w:val="006F4F16"/>
    <w:rsid w:val="00700DF3"/>
    <w:rsid w:val="00700F9D"/>
    <w:rsid w:val="00702D4C"/>
    <w:rsid w:val="00771EB9"/>
    <w:rsid w:val="00782B9F"/>
    <w:rsid w:val="00783CE3"/>
    <w:rsid w:val="007A2BC2"/>
    <w:rsid w:val="007C2B67"/>
    <w:rsid w:val="007D075C"/>
    <w:rsid w:val="007D0D0B"/>
    <w:rsid w:val="007D6350"/>
    <w:rsid w:val="007F676B"/>
    <w:rsid w:val="008013C8"/>
    <w:rsid w:val="008261D4"/>
    <w:rsid w:val="00832977"/>
    <w:rsid w:val="00844CAD"/>
    <w:rsid w:val="00866978"/>
    <w:rsid w:val="00876207"/>
    <w:rsid w:val="0088681D"/>
    <w:rsid w:val="00896978"/>
    <w:rsid w:val="008C7608"/>
    <w:rsid w:val="008D2478"/>
    <w:rsid w:val="008D5540"/>
    <w:rsid w:val="008F0397"/>
    <w:rsid w:val="008F3C89"/>
    <w:rsid w:val="008F62DF"/>
    <w:rsid w:val="00916917"/>
    <w:rsid w:val="0094187D"/>
    <w:rsid w:val="00965C68"/>
    <w:rsid w:val="00973C0F"/>
    <w:rsid w:val="00996A97"/>
    <w:rsid w:val="009E7DC0"/>
    <w:rsid w:val="00A368BB"/>
    <w:rsid w:val="00A45172"/>
    <w:rsid w:val="00A6421D"/>
    <w:rsid w:val="00A70C43"/>
    <w:rsid w:val="00A820C9"/>
    <w:rsid w:val="00A8406F"/>
    <w:rsid w:val="00A954E4"/>
    <w:rsid w:val="00AD1579"/>
    <w:rsid w:val="00AE26E5"/>
    <w:rsid w:val="00AF5603"/>
    <w:rsid w:val="00B15470"/>
    <w:rsid w:val="00B16E31"/>
    <w:rsid w:val="00B27FFC"/>
    <w:rsid w:val="00B5382D"/>
    <w:rsid w:val="00B7406F"/>
    <w:rsid w:val="00B874BF"/>
    <w:rsid w:val="00BA527D"/>
    <w:rsid w:val="00BB3687"/>
    <w:rsid w:val="00BC7A53"/>
    <w:rsid w:val="00BE0300"/>
    <w:rsid w:val="00BE546F"/>
    <w:rsid w:val="00BF38BF"/>
    <w:rsid w:val="00C20E3D"/>
    <w:rsid w:val="00C467B7"/>
    <w:rsid w:val="00C50FEA"/>
    <w:rsid w:val="00C561F8"/>
    <w:rsid w:val="00C71DB8"/>
    <w:rsid w:val="00C75198"/>
    <w:rsid w:val="00C90864"/>
    <w:rsid w:val="00C93375"/>
    <w:rsid w:val="00CA635E"/>
    <w:rsid w:val="00CC1188"/>
    <w:rsid w:val="00CC19EC"/>
    <w:rsid w:val="00CD283A"/>
    <w:rsid w:val="00CE4D59"/>
    <w:rsid w:val="00CE502C"/>
    <w:rsid w:val="00D0155F"/>
    <w:rsid w:val="00D03EE1"/>
    <w:rsid w:val="00D15147"/>
    <w:rsid w:val="00D31F6C"/>
    <w:rsid w:val="00D54F4C"/>
    <w:rsid w:val="00D5696B"/>
    <w:rsid w:val="00D62103"/>
    <w:rsid w:val="00D86B45"/>
    <w:rsid w:val="00D87921"/>
    <w:rsid w:val="00D91133"/>
    <w:rsid w:val="00DC171D"/>
    <w:rsid w:val="00DF1828"/>
    <w:rsid w:val="00E15F58"/>
    <w:rsid w:val="00E274BA"/>
    <w:rsid w:val="00E279A9"/>
    <w:rsid w:val="00E30E3B"/>
    <w:rsid w:val="00E3302B"/>
    <w:rsid w:val="00E605C0"/>
    <w:rsid w:val="00E74578"/>
    <w:rsid w:val="00EA0696"/>
    <w:rsid w:val="00EC3126"/>
    <w:rsid w:val="00EC6556"/>
    <w:rsid w:val="00ED4940"/>
    <w:rsid w:val="00EE7CDC"/>
    <w:rsid w:val="00F2426B"/>
    <w:rsid w:val="00F51CE3"/>
    <w:rsid w:val="00F55D8B"/>
    <w:rsid w:val="00F810B6"/>
    <w:rsid w:val="00FB64CB"/>
    <w:rsid w:val="00FD667C"/>
    <w:rsid w:val="01A47F9C"/>
    <w:rsid w:val="0251B3D4"/>
    <w:rsid w:val="069B0097"/>
    <w:rsid w:val="07466F33"/>
    <w:rsid w:val="0E356AE4"/>
    <w:rsid w:val="1757C3D5"/>
    <w:rsid w:val="179A1147"/>
    <w:rsid w:val="18D41856"/>
    <w:rsid w:val="19CEA350"/>
    <w:rsid w:val="1AAD1E04"/>
    <w:rsid w:val="1B3CF6F9"/>
    <w:rsid w:val="1B9FB827"/>
    <w:rsid w:val="1D6F4EFE"/>
    <w:rsid w:val="22FB7E24"/>
    <w:rsid w:val="2448DFCF"/>
    <w:rsid w:val="25CD7065"/>
    <w:rsid w:val="262FA35C"/>
    <w:rsid w:val="2904BF70"/>
    <w:rsid w:val="2A5BC32B"/>
    <w:rsid w:val="2DFFF0B5"/>
    <w:rsid w:val="2E47B160"/>
    <w:rsid w:val="2EFD7006"/>
    <w:rsid w:val="34BDB990"/>
    <w:rsid w:val="3594119A"/>
    <w:rsid w:val="39DD297D"/>
    <w:rsid w:val="39F2AC66"/>
    <w:rsid w:val="3A99F0E9"/>
    <w:rsid w:val="3AA9C5B7"/>
    <w:rsid w:val="3AB92C9F"/>
    <w:rsid w:val="43E1B9E4"/>
    <w:rsid w:val="46A0EA3E"/>
    <w:rsid w:val="4AAA976F"/>
    <w:rsid w:val="4C84E072"/>
    <w:rsid w:val="500EB047"/>
    <w:rsid w:val="503D6643"/>
    <w:rsid w:val="51869687"/>
    <w:rsid w:val="55B1CD73"/>
    <w:rsid w:val="55DE894B"/>
    <w:rsid w:val="58EEE1A6"/>
    <w:rsid w:val="5AD9259F"/>
    <w:rsid w:val="5EF2AB1A"/>
    <w:rsid w:val="5F984ABD"/>
    <w:rsid w:val="611393E5"/>
    <w:rsid w:val="667F49CF"/>
    <w:rsid w:val="687C8F3C"/>
    <w:rsid w:val="68FD1F14"/>
    <w:rsid w:val="6F5794D8"/>
    <w:rsid w:val="743530DB"/>
    <w:rsid w:val="771B6112"/>
    <w:rsid w:val="775B016D"/>
    <w:rsid w:val="79E216D2"/>
    <w:rsid w:val="7AE1D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28D5C"/>
  <w15:docId w15:val="{CA1D5720-1A02-4252-A05F-5C4494EF476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Times New Roman" w:hAnsi="Times New Roman" w:eastAsia="Times New Roman" w:cs="Times New Roman"/>
      <w:lang w:val="es-ES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b/>
      <w:bCs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21" w:hanging="360"/>
    </w:pPr>
  </w:style>
  <w:style w:type="paragraph" w:styleId="TableParagraph" w:customStyle="1">
    <w:name w:val="Table Paragraph"/>
    <w:basedOn w:val="Normal"/>
    <w:uiPriority w:val="1"/>
    <w:qFormat/>
  </w:style>
  <w:style w:type="table" w:styleId="TableNormal1" w:customStyle="1">
    <w:name w:val="Table Normal1"/>
    <w:uiPriority w:val="2"/>
    <w:semiHidden/>
    <w:unhideWhenUsed/>
    <w:qFormat/>
    <w:rsid w:val="000713BC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246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9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8.png" Id="rId26" /><Relationship Type="http://schemas.openxmlformats.org/officeDocument/2006/relationships/image" Target="media/image13.png" Id="rId21" /><Relationship Type="http://schemas.openxmlformats.org/officeDocument/2006/relationships/image" Target="media/image34.png" Id="rId42" /><Relationship Type="http://schemas.openxmlformats.org/officeDocument/2006/relationships/image" Target="media/image39.png" Id="rId47" /><Relationship Type="http://schemas.openxmlformats.org/officeDocument/2006/relationships/image" Target="media/image53.png" Id="rId63" /><Relationship Type="http://schemas.openxmlformats.org/officeDocument/2006/relationships/image" Target="media/image8.png" Id="rId16" /><Relationship Type="http://schemas.openxmlformats.org/officeDocument/2006/relationships/image" Target="media/image3.png" Id="rId11" /><Relationship Type="http://schemas.openxmlformats.org/officeDocument/2006/relationships/image" Target="media/image24.png" Id="rId32" /><Relationship Type="http://schemas.openxmlformats.org/officeDocument/2006/relationships/image" Target="media/image29.png" Id="rId37" /><Relationship Type="http://schemas.openxmlformats.org/officeDocument/2006/relationships/image" Target="media/image45.png" Id="rId53" /><Relationship Type="http://schemas.openxmlformats.org/officeDocument/2006/relationships/numbering" Target="numbering.xml" Id="rId5" /><Relationship Type="http://schemas.openxmlformats.org/officeDocument/2006/relationships/image" Target="media/image14.png" Id="rId22" /><Relationship Type="http://schemas.openxmlformats.org/officeDocument/2006/relationships/image" Target="media/image19.png" Id="rId27" /><Relationship Type="http://schemas.openxmlformats.org/officeDocument/2006/relationships/image" Target="media/image35.png" Id="rId43" /><Relationship Type="http://schemas.openxmlformats.org/officeDocument/2006/relationships/image" Target="media/image40.jpeg" Id="rId48" /><Relationship Type="http://schemas.openxmlformats.org/officeDocument/2006/relationships/image" Target="media/image70.png" Id="rId80" /><Relationship Type="http://schemas.openxmlformats.org/officeDocument/2006/relationships/image" Target="media/image4.png" Id="rId12" /><Relationship Type="http://schemas.openxmlformats.org/officeDocument/2006/relationships/image" Target="media/image9.png" Id="rId17" /><Relationship Type="http://schemas.openxmlformats.org/officeDocument/2006/relationships/image" Target="media/image17.png" Id="rId25" /><Relationship Type="http://schemas.openxmlformats.org/officeDocument/2006/relationships/image" Target="media/image25.png" Id="rId33" /><Relationship Type="http://schemas.openxmlformats.org/officeDocument/2006/relationships/image" Target="media/image30.png" Id="rId38" /><Relationship Type="http://schemas.openxmlformats.org/officeDocument/2006/relationships/image" Target="media/image38.png" Id="rId46" /><Relationship Type="http://schemas.openxmlformats.org/officeDocument/2006/relationships/image" Target="media/image49.png" Id="rId59" /><Relationship Type="http://schemas.openxmlformats.org/officeDocument/2006/relationships/image" Target="media/image12.png" Id="rId20" /><Relationship Type="http://schemas.openxmlformats.org/officeDocument/2006/relationships/image" Target="media/image33.png" Id="rId41" /><Relationship Type="http://schemas.openxmlformats.org/officeDocument/2006/relationships/image" Target="media/image46.png" Id="rId54" /><Relationship Type="http://schemas.openxmlformats.org/officeDocument/2006/relationships/image" Target="media/image52.png" Id="rId62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7.png" Id="rId15" /><Relationship Type="http://schemas.openxmlformats.org/officeDocument/2006/relationships/image" Target="media/image15.png" Id="rId23" /><Relationship Type="http://schemas.openxmlformats.org/officeDocument/2006/relationships/image" Target="media/image20.png" Id="rId28" /><Relationship Type="http://schemas.openxmlformats.org/officeDocument/2006/relationships/image" Target="media/image28.png" Id="rId36" /><Relationship Type="http://schemas.openxmlformats.org/officeDocument/2006/relationships/image" Target="media/image41.jpeg" Id="rId49" /><Relationship Type="http://schemas.openxmlformats.org/officeDocument/2006/relationships/image" Target="media/image2.png" Id="rId10" /><Relationship Type="http://schemas.openxmlformats.org/officeDocument/2006/relationships/image" Target="media/image23.png" Id="rId31" /><Relationship Type="http://schemas.openxmlformats.org/officeDocument/2006/relationships/image" Target="media/image36.png" Id="rId44" /><Relationship Type="http://schemas.openxmlformats.org/officeDocument/2006/relationships/image" Target="media/image44.png" Id="rId52" /><Relationship Type="http://schemas.openxmlformats.org/officeDocument/2006/relationships/image" Target="media/image50.png" Id="rId60" /><Relationship Type="http://schemas.openxmlformats.org/officeDocument/2006/relationships/image" Target="media/image71.png" Id="rId81" /><Relationship Type="http://schemas.openxmlformats.org/officeDocument/2006/relationships/theme" Target="theme/theme1.xml" Id="rId101" /><Relationship Type="http://schemas.openxmlformats.org/officeDocument/2006/relationships/customXml" Target="../customXml/item4.xml" Id="rId4" /><Relationship Type="http://schemas.openxmlformats.org/officeDocument/2006/relationships/image" Target="media/image1.jpeg" Id="rId9" /><Relationship Type="http://schemas.openxmlformats.org/officeDocument/2006/relationships/image" Target="media/image5.png" Id="rId13" /><Relationship Type="http://schemas.openxmlformats.org/officeDocument/2006/relationships/image" Target="media/image10.png" Id="rId18" /><Relationship Type="http://schemas.openxmlformats.org/officeDocument/2006/relationships/image" Target="media/image31.png" Id="rId39" /><Relationship Type="http://schemas.openxmlformats.org/officeDocument/2006/relationships/image" Target="media/image26.png" Id="rId34" /><Relationship Type="http://schemas.openxmlformats.org/officeDocument/2006/relationships/image" Target="media/image42.jpeg" Id="rId50" /><Relationship Type="http://schemas.openxmlformats.org/officeDocument/2006/relationships/image" Target="media/image47.png" Id="rId55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image" Target="media/image21.png" Id="rId29" /><Relationship Type="http://schemas.openxmlformats.org/officeDocument/2006/relationships/image" Target="media/image16.png" Id="rId24" /><Relationship Type="http://schemas.openxmlformats.org/officeDocument/2006/relationships/image" Target="media/image32.png" Id="rId40" /><Relationship Type="http://schemas.openxmlformats.org/officeDocument/2006/relationships/image" Target="media/image37.png" Id="rId45" /><Relationship Type="http://schemas.openxmlformats.org/officeDocument/2006/relationships/image" Target="media/image51.png" Id="rId61" /><Relationship Type="http://schemas.openxmlformats.org/officeDocument/2006/relationships/image" Target="media/image11.png" Id="rId19" /><Relationship Type="http://schemas.openxmlformats.org/officeDocument/2006/relationships/image" Target="media/image6.png" Id="rId14" /><Relationship Type="http://schemas.openxmlformats.org/officeDocument/2006/relationships/image" Target="media/image22.png" Id="rId30" /><Relationship Type="http://schemas.openxmlformats.org/officeDocument/2006/relationships/image" Target="media/image27.png" Id="rId35" /><Relationship Type="http://schemas.openxmlformats.org/officeDocument/2006/relationships/image" Target="media/image48.png" Id="rId56" /><Relationship Type="http://schemas.openxmlformats.org/officeDocument/2006/relationships/fontTable" Target="fontTable.xml" Id="rId100" /><Relationship Type="http://schemas.openxmlformats.org/officeDocument/2006/relationships/webSettings" Target="webSettings.xml" Id="rId8" /><Relationship Type="http://schemas.openxmlformats.org/officeDocument/2006/relationships/image" Target="media/image43.png" Id="rId51" /><Relationship Type="http://schemas.openxmlformats.org/officeDocument/2006/relationships/customXml" Target="../customXml/item3.xml" Id="rId3" /><Relationship Type="http://schemas.openxmlformats.org/officeDocument/2006/relationships/image" Target="/media/image57.png" Id="R5c93020929324e15" /><Relationship Type="http://schemas.openxmlformats.org/officeDocument/2006/relationships/image" Target="/media/image58.png" Id="R2ae75c6e099149cb" /><Relationship Type="http://schemas.openxmlformats.org/officeDocument/2006/relationships/image" Target="/media/image59.png" Id="Rf361b58668604227" /><Relationship Type="http://schemas.openxmlformats.org/officeDocument/2006/relationships/image" Target="/media/image5a.png" Id="R63af403cd6194d8a" /><Relationship Type="http://schemas.openxmlformats.org/officeDocument/2006/relationships/image" Target="/media/image5b.png" Id="R2ffbeb06606a47c6" /><Relationship Type="http://schemas.openxmlformats.org/officeDocument/2006/relationships/image" Target="/media/image5c.png" Id="Rf1b35a8360184bec" /><Relationship Type="http://schemas.openxmlformats.org/officeDocument/2006/relationships/image" Target="/media/image5d.png" Id="Rd9efeb956dec44b2" /><Relationship Type="http://schemas.openxmlformats.org/officeDocument/2006/relationships/image" Target="/media/image5e.png" Id="R6f568b9caabb474a" /><Relationship Type="http://schemas.openxmlformats.org/officeDocument/2006/relationships/image" Target="/media/image5f.png" Id="R99061436c5af4cf0" /><Relationship Type="http://schemas.openxmlformats.org/officeDocument/2006/relationships/image" Target="/media/image60.png" Id="R1f4a169650e94af4" /><Relationship Type="http://schemas.openxmlformats.org/officeDocument/2006/relationships/image" Target="/media/image61.png" Id="Rf42055f0d79c473c" /><Relationship Type="http://schemas.openxmlformats.org/officeDocument/2006/relationships/image" Target="/media/image62.png" Id="Rcbe2b598d2d54c18" /><Relationship Type="http://schemas.openxmlformats.org/officeDocument/2006/relationships/image" Target="/media/image63.png" Id="Raa01bc950352426f" /><Relationship Type="http://schemas.openxmlformats.org/officeDocument/2006/relationships/image" Target="/media/image64.png" Id="R94e8c88a4d4c4935" /><Relationship Type="http://schemas.openxmlformats.org/officeDocument/2006/relationships/image" Target="/media/image65.png" Id="R8b26de7d66da4772" /><Relationship Type="http://schemas.openxmlformats.org/officeDocument/2006/relationships/image" Target="/media/image66.png" Id="R2c77f6de19744b7f" /><Relationship Type="http://schemas.openxmlformats.org/officeDocument/2006/relationships/image" Target="/media/image67.png" Id="Rc191f1694a43453f" /><Relationship Type="http://schemas.openxmlformats.org/officeDocument/2006/relationships/image" Target="/media/image68.png" Id="R321795e1a6b94847" /><Relationship Type="http://schemas.openxmlformats.org/officeDocument/2006/relationships/image" Target="/media/image69.png" Id="R7ecc7f03374246fd" /><Relationship Type="http://schemas.openxmlformats.org/officeDocument/2006/relationships/image" Target="/media/image6a.png" Id="R9bf01677535d4315" /><Relationship Type="http://schemas.openxmlformats.org/officeDocument/2006/relationships/image" Target="/media/image6b.png" Id="R51ef37e8247a4b8e" /><Relationship Type="http://schemas.openxmlformats.org/officeDocument/2006/relationships/image" Target="/media/image6c.png" Id="R542f935a91354a96" /><Relationship Type="http://schemas.openxmlformats.org/officeDocument/2006/relationships/image" Target="/media/image6d.png" Id="R02ad2cc1b5c341ad" /><Relationship Type="http://schemas.openxmlformats.org/officeDocument/2006/relationships/image" Target="/media/image6e.png" Id="R866a7d62e1b1499e" /><Relationship Type="http://schemas.openxmlformats.org/officeDocument/2006/relationships/image" Target="/media/image6f.png" Id="Re00a5e4b9f324e91" /><Relationship Type="http://schemas.openxmlformats.org/officeDocument/2006/relationships/image" Target="/media/image70.png" Id="R1be3a49f401a4ddf" /><Relationship Type="http://schemas.openxmlformats.org/officeDocument/2006/relationships/image" Target="/media/image71.png" Id="R77cd9fc1d85143cc" /><Relationship Type="http://schemas.openxmlformats.org/officeDocument/2006/relationships/image" Target="/media/image72.png" Id="R9522337382364887" /><Relationship Type="http://schemas.openxmlformats.org/officeDocument/2006/relationships/image" Target="/media/image73.png" Id="R8ff2eb1c21dc4c59" /><Relationship Type="http://schemas.openxmlformats.org/officeDocument/2006/relationships/image" Target="/media/image74.png" Id="R9104bd19be1541ae" /><Relationship Type="http://schemas.openxmlformats.org/officeDocument/2006/relationships/image" Target="/media/image75.png" Id="R6dcb92149db444fd" /><Relationship Type="http://schemas.openxmlformats.org/officeDocument/2006/relationships/image" Target="/media/image76.png" Id="R9f993b25660d4d90" /><Relationship Type="http://schemas.openxmlformats.org/officeDocument/2006/relationships/image" Target="/media/image77.png" Id="Racd0bd1c5ef64e96" /><Relationship Type="http://schemas.openxmlformats.org/officeDocument/2006/relationships/image" Target="/media/image78.png" Id="Raeec742559034451" /><Relationship Type="http://schemas.openxmlformats.org/officeDocument/2006/relationships/image" Target="/media/image79.png" Id="R5053f8abef9f4c9f" /><Relationship Type="http://schemas.openxmlformats.org/officeDocument/2006/relationships/image" Target="/media/image7a.png" Id="Raa4c362b45f14cec" /><Relationship Type="http://schemas.openxmlformats.org/officeDocument/2006/relationships/image" Target="/media/image7b.png" Id="R5e0fb6ed87294ff6" /><Relationship Type="http://schemas.openxmlformats.org/officeDocument/2006/relationships/image" Target="/media/image7c.png" Id="R695498dc35e24a0a" /><Relationship Type="http://schemas.openxmlformats.org/officeDocument/2006/relationships/image" Target="/media/image7d.png" Id="R5c6915cf27ee4c74" /><Relationship Type="http://schemas.openxmlformats.org/officeDocument/2006/relationships/hyperlink" Target="http://scielo.senescyt.gob.ec/scielo.php?script=sci_arttext&amp;pid=S1390-76972023000100070&amp;lang=es" TargetMode="External" Id="Ra73d01c3059d478f" /><Relationship Type="http://schemas.openxmlformats.org/officeDocument/2006/relationships/hyperlink" Target="http://scielo.senescyt.gob.ec/scielo.php?script=sci_arttext&amp;pid=S1390-76972023000100070&amp;lang=es" TargetMode="External" Id="Rccf86e6a87d54a45" /><Relationship Type="http://schemas.microsoft.com/office/2020/10/relationships/intelligence" Target="intelligence2.xml" Id="R21431b0a3bd742a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a35eb2a-e2bb-44f6-9080-a670eed30071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A636C0B5477884D8804F45EABF49A7C" ma:contentTypeVersion="7" ma:contentTypeDescription="Create a new document." ma:contentTypeScope="" ma:versionID="56b36e78bbe8f8d95b774b5dc6e52ec9">
  <xsd:schema xmlns:xsd="http://www.w3.org/2001/XMLSchema" xmlns:xs="http://www.w3.org/2001/XMLSchema" xmlns:p="http://schemas.microsoft.com/office/2006/metadata/properties" xmlns:ns3="ea35eb2a-e2bb-44f6-9080-a670eed30071" targetNamespace="http://schemas.microsoft.com/office/2006/metadata/properties" ma:root="true" ma:fieldsID="ef4dfddeea7c00d8658eca04ba0548c9" ns3:_="">
    <xsd:import namespace="ea35eb2a-e2bb-44f6-9080-a670eed3007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_activity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35eb2a-e2bb-44f6-9080-a670eed300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CEA1009-EC23-4798-BA43-2D91DC2AA2D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20EFFA4-A660-48FB-A611-76FA5700715A}">
  <ds:schemaRefs>
    <ds:schemaRef ds:uri="http://schemas.microsoft.com/office/2006/metadata/properties"/>
    <ds:schemaRef ds:uri="http://schemas.microsoft.com/office/infopath/2007/PartnerControls"/>
    <ds:schemaRef ds:uri="ea35eb2a-e2bb-44f6-9080-a670eed30071"/>
  </ds:schemaRefs>
</ds:datastoreItem>
</file>

<file path=customXml/itemProps3.xml><?xml version="1.0" encoding="utf-8"?>
<ds:datastoreItem xmlns:ds="http://schemas.openxmlformats.org/officeDocument/2006/customXml" ds:itemID="{5E743CDD-FDA3-4362-A7C8-D5AFCF619A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a35eb2a-e2bb-44f6-9080-a670eed300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45088FF-643A-4796-9247-04EA7FC7149D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LAB-USR-ICA-A217</dc:creator>
  <keywords/>
  <lastModifiedBy>ALUMNO - JOSE RODOLFO GARAYAR GUTIERREZ</lastModifiedBy>
  <revision>73</revision>
  <dcterms:created xsi:type="dcterms:W3CDTF">2024-07-11T17:47:00.0000000Z</dcterms:created>
  <dcterms:modified xsi:type="dcterms:W3CDTF">2024-07-12T03:37:00.5169035Z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2024-05-30T00:00:00Z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2024-07-11T00:00:00Z</vt:filetime>
  </property>
  <property fmtid="{D5CDD505-2E9C-101B-9397-08002B2CF9AE}" pid="5" name="ContentTypeId">
    <vt:lpwstr>0x0101005A636C0B5477884D8804F45EABF49A7C</vt:lpwstr>
  </property>
</Properties>
</file>